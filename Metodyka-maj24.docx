
<file path=[Content_Types].xml><?xml version="1.0" encoding="utf-8"?>
<Types xmlns="http://schemas.openxmlformats.org/package/2006/content-types">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7828" w:rsidRDefault="00FB7828" w:rsidP="00FB7828">
      <w:pPr>
        <w:pStyle w:val="Nagwek1"/>
      </w:pPr>
      <w:bookmarkStart w:id="0" w:name="_Toc512353600"/>
      <w:r>
        <w:t>Metodyka</w:t>
      </w:r>
      <w:bookmarkEnd w:id="0"/>
      <w:r w:rsidR="00A11A8B">
        <w:t xml:space="preserve"> i wyniki</w:t>
      </w:r>
    </w:p>
    <w:p w:rsidR="00A11A8B" w:rsidRDefault="00A11A8B" w:rsidP="00A11A8B">
      <w:pPr>
        <w:pStyle w:val="Nagwek2"/>
      </w:pPr>
      <w:r>
        <w:rPr>
          <w:rFonts w:eastAsia="Cambria"/>
        </w:rPr>
        <w:t>Badane gatunki niesporczaków i ich hodowla</w:t>
      </w:r>
    </w:p>
    <w:p w:rsidR="006C19C7" w:rsidRDefault="006C19C7" w:rsidP="006C19C7">
      <w:pPr>
        <w:rPr>
          <w:rFonts w:ascii="Calibri" w:eastAsia="Calibri" w:hAnsi="Calibri" w:cs="Calibri"/>
          <w:sz w:val="24"/>
        </w:rPr>
      </w:pPr>
      <w:r>
        <w:rPr>
          <w:rFonts w:ascii="Calibri" w:eastAsia="Calibri" w:hAnsi="Calibri" w:cs="Calibri"/>
          <w:sz w:val="24"/>
        </w:rPr>
        <w:t xml:space="preserve">Przez pół roku hodowano gatunki </w:t>
      </w:r>
      <w:r w:rsidR="00DB372B">
        <w:rPr>
          <w:rFonts w:ascii="Calibri" w:eastAsia="Calibri" w:hAnsi="Calibri" w:cs="Calibri"/>
          <w:i/>
          <w:sz w:val="24"/>
        </w:rPr>
        <w:t>Hy</w:t>
      </w:r>
      <w:r>
        <w:rPr>
          <w:rFonts w:ascii="Calibri" w:eastAsia="Calibri" w:hAnsi="Calibri" w:cs="Calibri"/>
          <w:i/>
          <w:sz w:val="24"/>
        </w:rPr>
        <w:t>psibiusdujardini</w:t>
      </w:r>
      <w:r>
        <w:rPr>
          <w:rFonts w:ascii="Calibri" w:eastAsia="Calibri" w:hAnsi="Calibri" w:cs="Calibri"/>
          <w:sz w:val="24"/>
        </w:rPr>
        <w:t>i</w:t>
      </w:r>
      <w:r>
        <w:rPr>
          <w:rFonts w:ascii="Calibri" w:eastAsia="Calibri" w:hAnsi="Calibri" w:cs="Calibri"/>
          <w:i/>
          <w:sz w:val="24"/>
        </w:rPr>
        <w:t>Milnesiumtardigradum.</w:t>
      </w:r>
      <w:r>
        <w:rPr>
          <w:rFonts w:ascii="Calibri" w:eastAsia="Calibri" w:hAnsi="Calibri" w:cs="Calibri"/>
          <w:sz w:val="24"/>
        </w:rPr>
        <w:t xml:space="preserve"> Hodowle prowadzi się na porysowanych szalkach, dzięki której niesporczaki mogą się przyczepić do podłoża, na gładkich powierzchniach nie potrafią się poruszać. Zaobserwowano, że hodowle najlepiej się utrzymują w wodzie Żywiec Zdrój, dlatego z niej korzystano. Gatunek </w:t>
      </w:r>
      <w:r>
        <w:rPr>
          <w:rFonts w:ascii="Calibri" w:eastAsia="Calibri" w:hAnsi="Calibri" w:cs="Calibri"/>
          <w:i/>
          <w:sz w:val="24"/>
        </w:rPr>
        <w:t>H. dujardini</w:t>
      </w:r>
      <w:r>
        <w:rPr>
          <w:rFonts w:ascii="Calibri" w:eastAsia="Calibri" w:hAnsi="Calibri" w:cs="Calibri"/>
          <w:sz w:val="24"/>
        </w:rPr>
        <w:t xml:space="preserve">jest roślinożerny, dlatego też jako pożywienie stosowało się glony z rodziny </w:t>
      </w:r>
      <w:r>
        <w:rPr>
          <w:rFonts w:ascii="Calibri" w:eastAsia="Calibri" w:hAnsi="Calibri" w:cs="Calibri"/>
          <w:i/>
          <w:sz w:val="24"/>
        </w:rPr>
        <w:t>Scenedesmus. M. tardigradum</w:t>
      </w:r>
      <w:r>
        <w:rPr>
          <w:rFonts w:ascii="Calibri" w:eastAsia="Calibri" w:hAnsi="Calibri" w:cs="Calibri"/>
          <w:sz w:val="24"/>
        </w:rPr>
        <w:t xml:space="preserve">natomiast są mięsożerne i żywią się nicieniami </w:t>
      </w:r>
      <w:r>
        <w:rPr>
          <w:rFonts w:ascii="Calibri" w:eastAsia="Calibri" w:hAnsi="Calibri" w:cs="Calibri"/>
          <w:i/>
          <w:sz w:val="24"/>
        </w:rPr>
        <w:t>C. elegans</w:t>
      </w:r>
      <w:r>
        <w:rPr>
          <w:rFonts w:ascii="Calibri" w:eastAsia="Calibri" w:hAnsi="Calibri" w:cs="Calibri"/>
          <w:sz w:val="24"/>
        </w:rPr>
        <w:t>, które pozyskanoz hodowli prowadzonej przez doktora Roberta Sobkowiaka z Zakładu Biologii Komórki w Instytutu Biologii Eksperymentalnej Wydziału Biologii UAM</w:t>
      </w:r>
      <w:r>
        <w:rPr>
          <w:rFonts w:ascii="Calibri" w:eastAsia="Calibri" w:hAnsi="Calibri" w:cs="Calibri"/>
          <w:i/>
          <w:sz w:val="24"/>
        </w:rPr>
        <w:t xml:space="preserve">. </w:t>
      </w:r>
      <w:r>
        <w:rPr>
          <w:rFonts w:ascii="Calibri" w:eastAsia="Calibri" w:hAnsi="Calibri" w:cs="Calibri"/>
          <w:sz w:val="24"/>
        </w:rPr>
        <w:t xml:space="preserve">Hodowanie </w:t>
      </w:r>
      <w:r>
        <w:rPr>
          <w:rFonts w:ascii="Calibri" w:eastAsia="Calibri" w:hAnsi="Calibri" w:cs="Calibri"/>
          <w:i/>
          <w:sz w:val="24"/>
        </w:rPr>
        <w:t>H. dujardini</w:t>
      </w:r>
      <w:r>
        <w:rPr>
          <w:rFonts w:ascii="Calibri" w:eastAsia="Calibri" w:hAnsi="Calibri" w:cs="Calibri"/>
          <w:sz w:val="24"/>
        </w:rPr>
        <w:t xml:space="preserve">było znacznie łatwiejsze, ponieważ gatunek ten jest bardzo powszechny w przyrodzie. Osobniki w stanie aktywnym są mało wymagające pod względem środowiska i szybko się rozmnażają. Ponadto łatwo pozyskać glony do pożywienia, mogą także żywić się innym gatunkiem niż </w:t>
      </w:r>
      <w:r>
        <w:rPr>
          <w:rFonts w:ascii="Calibri" w:eastAsia="Calibri" w:hAnsi="Calibri" w:cs="Calibri"/>
          <w:i/>
          <w:sz w:val="24"/>
        </w:rPr>
        <w:t>Scenedesmus</w:t>
      </w:r>
      <w:r>
        <w:rPr>
          <w:rFonts w:ascii="Calibri" w:eastAsia="Calibri" w:hAnsi="Calibri" w:cs="Calibri"/>
          <w:sz w:val="24"/>
        </w:rPr>
        <w:t xml:space="preserve">. </w:t>
      </w:r>
      <w:r>
        <w:rPr>
          <w:rFonts w:ascii="Calibri" w:eastAsia="Calibri" w:hAnsi="Calibri" w:cs="Calibri"/>
          <w:i/>
          <w:sz w:val="24"/>
        </w:rPr>
        <w:t>M. tardigradum</w:t>
      </w:r>
      <w:r>
        <w:rPr>
          <w:rFonts w:ascii="Calibri" w:eastAsia="Calibri" w:hAnsi="Calibri" w:cs="Calibri"/>
          <w:sz w:val="24"/>
        </w:rPr>
        <w:t xml:space="preserve">nie rozmnażają do tak licznych ilości jak gatunek poprzedni, są WYBREDNE JEŚLI CHODZI O JEDZENIE i potrzebują ściślejszych warunków niż </w:t>
      </w:r>
      <w:r>
        <w:rPr>
          <w:rFonts w:ascii="Calibri" w:eastAsia="Calibri" w:hAnsi="Calibri" w:cs="Calibri"/>
          <w:i/>
          <w:sz w:val="24"/>
        </w:rPr>
        <w:t>H. dujardini.</w:t>
      </w:r>
    </w:p>
    <w:p w:rsidR="006C19C7" w:rsidRDefault="006C19C7" w:rsidP="006C19C7">
      <w:pPr>
        <w:pStyle w:val="Nagwek2"/>
        <w:rPr>
          <w:rFonts w:eastAsia="Cambria"/>
        </w:rPr>
      </w:pPr>
      <w:r>
        <w:rPr>
          <w:rFonts w:eastAsia="Cambria"/>
        </w:rPr>
        <w:t>Wprowadzenie niesporczaków w stan anhydrobiozy</w:t>
      </w:r>
    </w:p>
    <w:p w:rsidR="006C19C7" w:rsidRDefault="006C19C7" w:rsidP="006C19C7">
      <w:pPr>
        <w:rPr>
          <w:rFonts w:ascii="Calibri" w:eastAsia="Calibri" w:hAnsi="Calibri" w:cs="Calibri"/>
          <w:sz w:val="24"/>
        </w:rPr>
      </w:pPr>
      <w:r>
        <w:rPr>
          <w:rFonts w:ascii="Calibri" w:eastAsia="Calibri" w:hAnsi="Calibri" w:cs="Calibri"/>
          <w:sz w:val="24"/>
        </w:rPr>
        <w:t xml:space="preserve">W czasie prowadzenia hodowli kilkukrotnie wprowadzano w stan baryłki oba te gatunki. Przeprowadzanie anhydrobiozy polega na wysuszeniu, stąd nazwa tego procesu. Umieszcza się niesporczaki w warunkach powolnie wysychającego środowiska, w cieplarce o warunkach TU PODAĆ WARUNKI. Dla </w:t>
      </w:r>
      <w:r>
        <w:rPr>
          <w:rFonts w:ascii="Calibri" w:eastAsia="Calibri" w:hAnsi="Calibri" w:cs="Calibri"/>
          <w:i/>
          <w:sz w:val="24"/>
        </w:rPr>
        <w:t>H. dujardini</w:t>
      </w:r>
      <w:r>
        <w:rPr>
          <w:rFonts w:ascii="Calibri" w:eastAsia="Calibri" w:hAnsi="Calibri" w:cs="Calibri"/>
          <w:sz w:val="24"/>
        </w:rPr>
        <w:t xml:space="preserve">anhydrobiozę przeprowadza się wykorzystując szalki z bibułą, gdyż dzięki niej wysychanie próby zachodzi najwolniej. Wyschnięcie środowiska nie może zajść gwałtownie, ponieważ doprowadzi to do śmierci niesporczaków. Gatunek ten jednak nie został wykorzystany do właściwych eksperymentów, ponieważ, pomimo powstawania baryłek, osobniki nie wybudzały się. </w:t>
      </w:r>
      <w:commentRangeStart w:id="1"/>
      <w:r>
        <w:rPr>
          <w:rFonts w:ascii="Calibri" w:eastAsia="Calibri" w:hAnsi="Calibri" w:cs="Calibri"/>
          <w:sz w:val="24"/>
        </w:rPr>
        <w:t>Nie opracowano dotychczas schematu przeprowadzania skutecznej anhydrobiozy i wybudzenia dla tego gatunku</w:t>
      </w:r>
      <w:commentRangeEnd w:id="1"/>
      <w:r w:rsidR="00A61932">
        <w:rPr>
          <w:rStyle w:val="Odwoaniedokomentarza"/>
        </w:rPr>
        <w:commentReference w:id="1"/>
      </w:r>
      <w:r>
        <w:rPr>
          <w:rFonts w:ascii="Calibri" w:eastAsia="Calibri" w:hAnsi="Calibri" w:cs="Calibri"/>
          <w:sz w:val="24"/>
        </w:rPr>
        <w:t xml:space="preserve">.  Dla gatunku </w:t>
      </w:r>
      <w:r>
        <w:rPr>
          <w:rFonts w:ascii="Calibri" w:eastAsia="Calibri" w:hAnsi="Calibri" w:cs="Calibri"/>
          <w:i/>
          <w:sz w:val="24"/>
        </w:rPr>
        <w:t>M. tardigradum</w:t>
      </w:r>
      <w:r>
        <w:rPr>
          <w:rFonts w:ascii="Calibri" w:eastAsia="Calibri" w:hAnsi="Calibri" w:cs="Calibri"/>
          <w:sz w:val="24"/>
        </w:rPr>
        <w:t xml:space="preserve">można wykorzystać porysowane szalki bez bibuły, umieszczając niesporczaki w kropli wody o objętości 400 µl lub 600 µl. Osobniki tego gatunku wchodzą w stan baryłki w warunkach gwałtowniejszego wysuszenia niż u </w:t>
      </w:r>
      <w:r w:rsidR="00F90E7A">
        <w:rPr>
          <w:rFonts w:ascii="Calibri" w:eastAsia="Calibri" w:hAnsi="Calibri" w:cs="Calibri"/>
          <w:i/>
          <w:sz w:val="24"/>
        </w:rPr>
        <w:t>H. d</w:t>
      </w:r>
      <w:r>
        <w:rPr>
          <w:rFonts w:ascii="Calibri" w:eastAsia="Calibri" w:hAnsi="Calibri" w:cs="Calibri"/>
          <w:i/>
          <w:sz w:val="24"/>
        </w:rPr>
        <w:t>ujardini</w:t>
      </w:r>
      <w:r>
        <w:rPr>
          <w:rFonts w:ascii="Calibri" w:eastAsia="Calibri" w:hAnsi="Calibri" w:cs="Calibri"/>
          <w:sz w:val="24"/>
        </w:rPr>
        <w:t xml:space="preserve"> i efektywnie wracają do stanu aktywnego w średnim czasie ok. 12 minut, dlatego też </w:t>
      </w:r>
      <w:r>
        <w:rPr>
          <w:rFonts w:ascii="Calibri" w:eastAsia="Calibri" w:hAnsi="Calibri" w:cs="Calibri"/>
          <w:i/>
          <w:sz w:val="24"/>
        </w:rPr>
        <w:t>M. tardigradum</w:t>
      </w:r>
      <w:r>
        <w:rPr>
          <w:rFonts w:ascii="Calibri" w:eastAsia="Calibri" w:hAnsi="Calibri" w:cs="Calibri"/>
          <w:sz w:val="24"/>
        </w:rPr>
        <w:t>wykorzystano do właściwych eksperymentów.</w:t>
      </w:r>
    </w:p>
    <w:p w:rsidR="00D50ABD" w:rsidRDefault="00D50ABD" w:rsidP="00D50ABD">
      <w:pPr>
        <w:pStyle w:val="Nagwek2"/>
      </w:pPr>
      <w:r>
        <w:t>Metodyka przeprowadzania eksperymentów z wykorzystaniem BHAM</w:t>
      </w:r>
    </w:p>
    <w:p w:rsidR="00A57C00" w:rsidRPr="003D08DA" w:rsidRDefault="003D08DA" w:rsidP="003D08DA">
      <w:r>
        <w:rPr>
          <w:rFonts w:ascii="Calibri" w:eastAsia="Calibri" w:hAnsi="Calibri" w:cs="Calibri"/>
          <w:sz w:val="24"/>
        </w:rPr>
        <w:t xml:space="preserve">Część populacji hodowli </w:t>
      </w:r>
      <w:r>
        <w:rPr>
          <w:rFonts w:ascii="Calibri" w:eastAsia="Calibri" w:hAnsi="Calibri" w:cs="Calibri"/>
          <w:i/>
          <w:sz w:val="24"/>
        </w:rPr>
        <w:t>M. tardigradum</w:t>
      </w:r>
      <w:r>
        <w:rPr>
          <w:rFonts w:ascii="Calibri" w:eastAsia="Calibri" w:hAnsi="Calibri" w:cs="Calibri"/>
          <w:sz w:val="24"/>
        </w:rPr>
        <w:t xml:space="preserve">wykorzystano do przeprowadzenia anhydrobiozy z użyciem inhibitora </w:t>
      </w:r>
      <w:ins w:id="2" w:author="Hanna Kmita" w:date="2018-05-22T10:17:00Z">
        <w:r w:rsidR="00A61932">
          <w:rPr>
            <w:rFonts w:ascii="Calibri" w:eastAsia="Calibri" w:hAnsi="Calibri" w:cs="Calibri"/>
            <w:sz w:val="24"/>
          </w:rPr>
          <w:t xml:space="preserve">mitochondrialnej </w:t>
        </w:r>
      </w:ins>
      <w:r>
        <w:rPr>
          <w:rFonts w:ascii="Calibri" w:eastAsia="Calibri" w:hAnsi="Calibri" w:cs="Calibri"/>
          <w:sz w:val="24"/>
        </w:rPr>
        <w:t xml:space="preserve">oksydazy alternatywnej BHAM. Działanie bezpośrednie polegało na natychmiastowym wprowadzeniu w anhydrobiozę w mieszaninie wody i odczynnika w odpowiednim stężeniu w </w:t>
      </w:r>
      <w:r w:rsidR="00641C7A">
        <w:rPr>
          <w:rFonts w:ascii="Calibri" w:eastAsia="Calibri" w:hAnsi="Calibri" w:cs="Calibri"/>
          <w:sz w:val="24"/>
        </w:rPr>
        <w:t>rozpuszczalniku</w:t>
      </w:r>
      <w:r>
        <w:rPr>
          <w:rFonts w:ascii="Calibri" w:eastAsia="Calibri" w:hAnsi="Calibri" w:cs="Calibri"/>
          <w:sz w:val="24"/>
        </w:rPr>
        <w:t>MetOH.</w:t>
      </w:r>
      <w:r w:rsidR="00922AF9">
        <w:rPr>
          <w:rFonts w:ascii="Calibri" w:eastAsia="Calibri" w:hAnsi="Calibri" w:cs="Calibri"/>
          <w:sz w:val="24"/>
        </w:rPr>
        <w:t xml:space="preserve"> W działaniu pośrednim inkubowało się osobniki w wodzie z dodatkiem odpowiednich odczynników przez określony czas i dopiero po tym czasie i po odpowiednim przepłukaniu wodą przeprowadzano anhydrobiozę</w:t>
      </w:r>
      <w:r w:rsidR="007B0783">
        <w:rPr>
          <w:rFonts w:ascii="Calibri" w:eastAsia="Calibri" w:hAnsi="Calibri" w:cs="Calibri"/>
          <w:sz w:val="24"/>
        </w:rPr>
        <w:t xml:space="preserve"> w </w:t>
      </w:r>
      <w:r w:rsidR="001F4C2F">
        <w:rPr>
          <w:rFonts w:ascii="Calibri" w:eastAsia="Calibri" w:hAnsi="Calibri" w:cs="Calibri"/>
          <w:sz w:val="24"/>
        </w:rPr>
        <w:t>samej</w:t>
      </w:r>
      <w:r w:rsidR="007B0783">
        <w:rPr>
          <w:rFonts w:ascii="Calibri" w:eastAsia="Calibri" w:hAnsi="Calibri" w:cs="Calibri"/>
          <w:sz w:val="24"/>
        </w:rPr>
        <w:t xml:space="preserve"> wodzie</w:t>
      </w:r>
      <w:r w:rsidR="00922AF9">
        <w:rPr>
          <w:rFonts w:ascii="Calibri" w:eastAsia="Calibri" w:hAnsi="Calibri" w:cs="Calibri"/>
          <w:sz w:val="24"/>
        </w:rPr>
        <w:t>.</w:t>
      </w:r>
      <w:r w:rsidR="00900878">
        <w:rPr>
          <w:rFonts w:ascii="Calibri" w:eastAsia="Calibri" w:hAnsi="Calibri" w:cs="Calibri"/>
          <w:sz w:val="24"/>
        </w:rPr>
        <w:t xml:space="preserve">Próby powolnie wysychały, co szacunkowo zajmowało trzy </w:t>
      </w:r>
      <w:r w:rsidR="00900878">
        <w:rPr>
          <w:rFonts w:ascii="Calibri" w:eastAsia="Calibri" w:hAnsi="Calibri" w:cs="Calibri"/>
          <w:sz w:val="24"/>
        </w:rPr>
        <w:lastRenderedPageBreak/>
        <w:t xml:space="preserve">doby, a pozostałe trzy doby przeznaczono na życie utajone niesporczaków.  </w:t>
      </w:r>
      <w:r w:rsidR="00CC068E">
        <w:rPr>
          <w:rFonts w:ascii="Calibri" w:eastAsia="Calibri" w:hAnsi="Calibri" w:cs="Calibri"/>
          <w:sz w:val="24"/>
        </w:rPr>
        <w:t xml:space="preserve">Po sześciu dniach przeprowadzono </w:t>
      </w:r>
      <w:r w:rsidR="00983EF4">
        <w:rPr>
          <w:rFonts w:ascii="Calibri" w:eastAsia="Calibri" w:hAnsi="Calibri" w:cs="Calibri"/>
          <w:sz w:val="24"/>
        </w:rPr>
        <w:t xml:space="preserve">tzw. </w:t>
      </w:r>
      <w:r w:rsidR="007E54E0">
        <w:rPr>
          <w:rFonts w:ascii="Calibri" w:eastAsia="Calibri" w:hAnsi="Calibri" w:cs="Calibri"/>
          <w:sz w:val="24"/>
        </w:rPr>
        <w:t>wybudzanie, to znaczy</w:t>
      </w:r>
      <w:r w:rsidR="00CC068E">
        <w:rPr>
          <w:rFonts w:ascii="Calibri" w:eastAsia="Calibri" w:hAnsi="Calibri" w:cs="Calibri"/>
          <w:sz w:val="24"/>
        </w:rPr>
        <w:t xml:space="preserve"> zalewano szalki czystą wodą.</w:t>
      </w:r>
      <w:r w:rsidR="00900878">
        <w:rPr>
          <w:rFonts w:ascii="Calibri" w:eastAsia="Calibri" w:hAnsi="Calibri" w:cs="Calibri"/>
          <w:sz w:val="24"/>
        </w:rPr>
        <w:t xml:space="preserve">Wyróżniono trzy rodzaje możliwych stanów niesporczaków po dehydratacji. Są to stany: </w:t>
      </w:r>
      <w:commentRangeStart w:id="3"/>
      <w:r w:rsidR="00900878">
        <w:rPr>
          <w:rFonts w:ascii="Calibri" w:eastAsia="Calibri" w:hAnsi="Calibri" w:cs="Calibri"/>
          <w:sz w:val="24"/>
        </w:rPr>
        <w:t xml:space="preserve">stan martwy </w:t>
      </w:r>
      <w:commentRangeEnd w:id="3"/>
      <w:r w:rsidR="007213EE">
        <w:rPr>
          <w:rStyle w:val="Odwoaniedokomentarza"/>
        </w:rPr>
        <w:commentReference w:id="3"/>
      </w:r>
      <w:r w:rsidR="00900878">
        <w:rPr>
          <w:rFonts w:ascii="Calibri" w:eastAsia="Calibri" w:hAnsi="Calibri" w:cs="Calibri"/>
          <w:sz w:val="24"/>
        </w:rPr>
        <w:t xml:space="preserve">(kształt bardzo wydłużony, odnóża odstające na boki), stan baryłki (kulisty kształtem, ewidentnie różniący się od stanu martwego, osobnik jest ‘skupiony’, przypomina beczkę), i </w:t>
      </w:r>
      <w:commentRangeStart w:id="4"/>
      <w:r w:rsidR="00900878">
        <w:rPr>
          <w:rFonts w:ascii="Calibri" w:eastAsia="Calibri" w:hAnsi="Calibri" w:cs="Calibri"/>
          <w:sz w:val="24"/>
        </w:rPr>
        <w:t xml:space="preserve">stan przejściowy </w:t>
      </w:r>
      <w:commentRangeEnd w:id="4"/>
      <w:r w:rsidR="007213EE">
        <w:rPr>
          <w:rStyle w:val="Odwoaniedokomentarza"/>
        </w:rPr>
        <w:commentReference w:id="4"/>
      </w:r>
      <w:r w:rsidR="00900878">
        <w:rPr>
          <w:rFonts w:ascii="Calibri" w:eastAsia="Calibri" w:hAnsi="Calibri" w:cs="Calibri"/>
          <w:sz w:val="24"/>
        </w:rPr>
        <w:t xml:space="preserve">(osobnik ma kształt nieco wydłużony, odnóża są schowane). Dla obserwacji po zalaniu próby mamy cztery stany: aktywność (pełna ruchliwość osobnika, taka jak w normalnym środowisku), rozruch (nieznaczne ruchy, po dłuższym czasie przechodzące w ruchy ze stanu aktywności), stan martwy(osobnik nie rusza się, analogicznie jak powyżej), </w:t>
      </w:r>
      <w:commentRangeStart w:id="5"/>
      <w:r w:rsidR="00900878">
        <w:rPr>
          <w:rFonts w:ascii="Calibri" w:eastAsia="Calibri" w:hAnsi="Calibri" w:cs="Calibri"/>
          <w:sz w:val="24"/>
        </w:rPr>
        <w:t xml:space="preserve">stan baryłki </w:t>
      </w:r>
      <w:commentRangeEnd w:id="5"/>
      <w:r w:rsidR="00CB0984">
        <w:rPr>
          <w:rStyle w:val="Odwoaniedokomentarza"/>
        </w:rPr>
        <w:commentReference w:id="5"/>
      </w:r>
      <w:r w:rsidR="00900878">
        <w:rPr>
          <w:rFonts w:ascii="Calibri" w:eastAsia="Calibri" w:hAnsi="Calibri" w:cs="Calibri"/>
          <w:sz w:val="24"/>
        </w:rPr>
        <w:t>(analogiczny jak powyżej).</w:t>
      </w:r>
      <w:r w:rsidR="00DC08E1">
        <w:rPr>
          <w:rFonts w:ascii="Calibri" w:eastAsia="Calibri" w:hAnsi="Calibri" w:cs="Calibri"/>
          <w:sz w:val="24"/>
        </w:rPr>
        <w:t xml:space="preserve"> Dla każdego widoku po dehydratacji istnieje też próg błędu, tzn. że określony widok nie zawsze musi implikować określony stan niesporczaka po ponownym zalaniu wodą. Przykładowo: niesporczak odwodniony, nie wyglądający jak baryłka a jak martwy, może się wybudzić. Na szczęście takie odstępstwo pojawiło się tylko raz</w:t>
      </w:r>
      <w:r w:rsidR="00AE6FC9">
        <w:rPr>
          <w:rFonts w:ascii="Calibri" w:eastAsia="Calibri" w:hAnsi="Calibri" w:cs="Calibri"/>
          <w:sz w:val="24"/>
        </w:rPr>
        <w:t xml:space="preserve"> w eksperymencie drugim</w:t>
      </w:r>
      <w:r w:rsidR="00DC08E1">
        <w:rPr>
          <w:rFonts w:ascii="Calibri" w:eastAsia="Calibri" w:hAnsi="Calibri" w:cs="Calibri"/>
          <w:sz w:val="24"/>
        </w:rPr>
        <w:t>.</w:t>
      </w:r>
    </w:p>
    <w:tbl>
      <w:tblPr>
        <w:tblStyle w:val="Tabela-Siatka"/>
        <w:tblW w:w="0" w:type="auto"/>
        <w:tblBorders>
          <w:bottom w:val="none" w:sz="0" w:space="0" w:color="auto"/>
        </w:tblBorders>
        <w:tblLook w:val="04A0"/>
      </w:tblPr>
      <w:tblGrid>
        <w:gridCol w:w="4701"/>
        <w:gridCol w:w="4587"/>
      </w:tblGrid>
      <w:tr w:rsidR="005F1FD8" w:rsidTr="00547DB1">
        <w:tc>
          <w:tcPr>
            <w:tcW w:w="4701" w:type="dxa"/>
            <w:tcBorders>
              <w:top w:val="nil"/>
              <w:left w:val="nil"/>
              <w:bottom w:val="nil"/>
              <w:right w:val="nil"/>
            </w:tcBorders>
          </w:tcPr>
          <w:p w:rsidR="005F1FD8" w:rsidRDefault="005F1FD8" w:rsidP="005F1FD8">
            <w:pPr>
              <w:keepNext/>
            </w:pPr>
            <w:r w:rsidRPr="005F1FD8">
              <w:rPr>
                <w:rFonts w:cstheme="minorHAnsi"/>
                <w:noProof/>
                <w:sz w:val="24"/>
                <w:szCs w:val="24"/>
              </w:rPr>
              <w:drawing>
                <wp:inline distT="0" distB="0" distL="0" distR="0">
                  <wp:extent cx="2880000" cy="2340392"/>
                  <wp:effectExtent l="19050" t="0" r="0" b="0"/>
                  <wp:docPr id="13" name="Obraz 2" descr="H:\efekt_bezposredni\0_kostk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fekt_bezposredni\0_kostka.tif"/>
                          <pic:cNvPicPr>
                            <a:picLocks noChangeAspect="1" noChangeArrowheads="1"/>
                          </pic:cNvPicPr>
                        </pic:nvPicPr>
                        <pic:blipFill>
                          <a:blip r:embed="rId6" cstate="print">
                            <a:lum contrast="30000"/>
                          </a:blip>
                          <a:srcRect l="31753" t="50223" r="37596" b="16047"/>
                          <a:stretch>
                            <a:fillRect/>
                          </a:stretch>
                        </pic:blipFill>
                        <pic:spPr bwMode="auto">
                          <a:xfrm>
                            <a:off x="0" y="0"/>
                            <a:ext cx="2880000" cy="2340392"/>
                          </a:xfrm>
                          <a:prstGeom prst="rect">
                            <a:avLst/>
                          </a:prstGeom>
                          <a:noFill/>
                          <a:ln w="9525">
                            <a:noFill/>
                            <a:miter lim="800000"/>
                            <a:headEnd/>
                            <a:tailEnd/>
                          </a:ln>
                        </pic:spPr>
                      </pic:pic>
                    </a:graphicData>
                  </a:graphic>
                </wp:inline>
              </w:drawing>
            </w:r>
          </w:p>
          <w:p w:rsidR="005F1FD8" w:rsidRPr="005C05B6" w:rsidRDefault="005F1FD8" w:rsidP="005F1FD8">
            <w:pPr>
              <w:pStyle w:val="Legenda"/>
              <w:rPr>
                <w:rFonts w:cstheme="minorHAnsi"/>
                <w:color w:val="000000" w:themeColor="text1"/>
                <w:sz w:val="24"/>
                <w:szCs w:val="24"/>
              </w:rPr>
            </w:pPr>
            <w:r w:rsidRPr="005C05B6">
              <w:rPr>
                <w:color w:val="000000" w:themeColor="text1"/>
              </w:rPr>
              <w:t xml:space="preserve">Rysunek </w:t>
            </w:r>
            <w:r w:rsidR="006C7F2D" w:rsidRPr="005C05B6">
              <w:rPr>
                <w:color w:val="000000" w:themeColor="text1"/>
              </w:rPr>
              <w:fldChar w:fldCharType="begin"/>
            </w:r>
            <w:r w:rsidRPr="005C05B6">
              <w:rPr>
                <w:color w:val="000000" w:themeColor="text1"/>
              </w:rPr>
              <w:instrText xml:space="preserve"> SEQ Rysunek \* ARABIC </w:instrText>
            </w:r>
            <w:r w:rsidR="006C7F2D" w:rsidRPr="005C05B6">
              <w:rPr>
                <w:color w:val="000000" w:themeColor="text1"/>
              </w:rPr>
              <w:fldChar w:fldCharType="separate"/>
            </w:r>
            <w:r w:rsidR="00A61932">
              <w:rPr>
                <w:noProof/>
                <w:color w:val="000000" w:themeColor="text1"/>
              </w:rPr>
              <w:t>1</w:t>
            </w:r>
            <w:r w:rsidR="006C7F2D" w:rsidRPr="005C05B6">
              <w:rPr>
                <w:color w:val="000000" w:themeColor="text1"/>
              </w:rPr>
              <w:fldChar w:fldCharType="end"/>
            </w:r>
            <w:r w:rsidRPr="005C05B6">
              <w:rPr>
                <w:color w:val="000000" w:themeColor="text1"/>
              </w:rPr>
              <w:t>. Niesporczak po rehydratacji w stanie aktywnym</w:t>
            </w:r>
          </w:p>
        </w:tc>
        <w:tc>
          <w:tcPr>
            <w:tcW w:w="4587" w:type="dxa"/>
            <w:tcBorders>
              <w:top w:val="nil"/>
              <w:left w:val="nil"/>
              <w:bottom w:val="nil"/>
              <w:right w:val="nil"/>
            </w:tcBorders>
          </w:tcPr>
          <w:p w:rsidR="005F1FD8" w:rsidRDefault="005F1FD8" w:rsidP="005F1FD8">
            <w:pPr>
              <w:keepNext/>
            </w:pPr>
            <w:r w:rsidRPr="005F1FD8">
              <w:rPr>
                <w:rFonts w:cstheme="minorHAnsi"/>
                <w:noProof/>
                <w:sz w:val="24"/>
                <w:szCs w:val="24"/>
              </w:rPr>
              <w:drawing>
                <wp:inline distT="0" distB="0" distL="0" distR="0">
                  <wp:extent cx="2808000" cy="2337911"/>
                  <wp:effectExtent l="19050" t="0" r="0" b="0"/>
                  <wp:docPr id="15" name="Obraz 3" descr="H:\efekt_bezposredni\3_kostk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fekt_bezposredni\3_kostka.tif"/>
                          <pic:cNvPicPr>
                            <a:picLocks noChangeAspect="1" noChangeArrowheads="1"/>
                          </pic:cNvPicPr>
                        </pic:nvPicPr>
                        <pic:blipFill>
                          <a:blip r:embed="rId7" cstate="print">
                            <a:lum contrast="20000"/>
                          </a:blip>
                          <a:srcRect l="50055" t="9807" r="9547" b="45171"/>
                          <a:stretch>
                            <a:fillRect/>
                          </a:stretch>
                        </pic:blipFill>
                        <pic:spPr bwMode="auto">
                          <a:xfrm>
                            <a:off x="0" y="0"/>
                            <a:ext cx="2808000" cy="2337911"/>
                          </a:xfrm>
                          <a:prstGeom prst="rect">
                            <a:avLst/>
                          </a:prstGeom>
                          <a:noFill/>
                          <a:ln w="9525">
                            <a:noFill/>
                            <a:miter lim="800000"/>
                            <a:headEnd/>
                            <a:tailEnd/>
                          </a:ln>
                        </pic:spPr>
                      </pic:pic>
                    </a:graphicData>
                  </a:graphic>
                </wp:inline>
              </w:drawing>
            </w:r>
          </w:p>
          <w:p w:rsidR="005F1FD8" w:rsidRPr="005C05B6" w:rsidRDefault="005F1FD8" w:rsidP="005F1FD8">
            <w:pPr>
              <w:pStyle w:val="Legenda"/>
              <w:rPr>
                <w:rFonts w:cstheme="minorHAnsi"/>
                <w:color w:val="000000" w:themeColor="text1"/>
                <w:sz w:val="24"/>
                <w:szCs w:val="24"/>
              </w:rPr>
            </w:pPr>
            <w:r w:rsidRPr="005C05B6">
              <w:rPr>
                <w:color w:val="000000" w:themeColor="text1"/>
              </w:rPr>
              <w:t xml:space="preserve">Rysunek </w:t>
            </w:r>
            <w:r w:rsidR="006C7F2D" w:rsidRPr="005C05B6">
              <w:rPr>
                <w:color w:val="000000" w:themeColor="text1"/>
              </w:rPr>
              <w:fldChar w:fldCharType="begin"/>
            </w:r>
            <w:r w:rsidRPr="005C05B6">
              <w:rPr>
                <w:color w:val="000000" w:themeColor="text1"/>
              </w:rPr>
              <w:instrText xml:space="preserve"> SEQ Rysunek \* ARABIC </w:instrText>
            </w:r>
            <w:r w:rsidR="006C7F2D" w:rsidRPr="005C05B6">
              <w:rPr>
                <w:color w:val="000000" w:themeColor="text1"/>
              </w:rPr>
              <w:fldChar w:fldCharType="separate"/>
            </w:r>
            <w:r w:rsidR="00A61932">
              <w:rPr>
                <w:noProof/>
                <w:color w:val="000000" w:themeColor="text1"/>
              </w:rPr>
              <w:t>2</w:t>
            </w:r>
            <w:r w:rsidR="006C7F2D" w:rsidRPr="005C05B6">
              <w:rPr>
                <w:color w:val="000000" w:themeColor="text1"/>
              </w:rPr>
              <w:fldChar w:fldCharType="end"/>
            </w:r>
            <w:r w:rsidRPr="005C05B6">
              <w:rPr>
                <w:color w:val="000000" w:themeColor="text1"/>
              </w:rPr>
              <w:t>. Niesporczak po rehydratacji martwy</w:t>
            </w:r>
          </w:p>
        </w:tc>
      </w:tr>
      <w:tr w:rsidR="005F1FD8" w:rsidTr="00547DB1">
        <w:tc>
          <w:tcPr>
            <w:tcW w:w="4701" w:type="dxa"/>
            <w:tcBorders>
              <w:top w:val="nil"/>
              <w:left w:val="nil"/>
              <w:bottom w:val="nil"/>
              <w:right w:val="nil"/>
            </w:tcBorders>
          </w:tcPr>
          <w:p w:rsidR="000578C7" w:rsidRDefault="005F1FD8" w:rsidP="000578C7">
            <w:pPr>
              <w:keepNext/>
            </w:pPr>
            <w:r w:rsidRPr="005F1FD8">
              <w:rPr>
                <w:rFonts w:cstheme="minorHAnsi"/>
                <w:noProof/>
                <w:sz w:val="24"/>
                <w:szCs w:val="24"/>
              </w:rPr>
              <w:drawing>
                <wp:inline distT="0" distB="0" distL="0" distR="0">
                  <wp:extent cx="2882503" cy="2667000"/>
                  <wp:effectExtent l="19050" t="0" r="0" b="0"/>
                  <wp:docPr id="16" name="Obraz 7" descr="H:\efekt_bezposredni\0_zoom_poz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fekt_bezposredni\0_zoom_poza.tif"/>
                          <pic:cNvPicPr>
                            <a:picLocks noChangeAspect="1" noChangeArrowheads="1"/>
                          </pic:cNvPicPr>
                        </pic:nvPicPr>
                        <pic:blipFill>
                          <a:blip r:embed="rId8" cstate="print">
                            <a:lum bright="-10000"/>
                          </a:blip>
                          <a:srcRect l="43658" r="23664" b="48291"/>
                          <a:stretch>
                            <a:fillRect/>
                          </a:stretch>
                        </pic:blipFill>
                        <pic:spPr bwMode="auto">
                          <a:xfrm>
                            <a:off x="0" y="0"/>
                            <a:ext cx="2880000" cy="2664684"/>
                          </a:xfrm>
                          <a:prstGeom prst="rect">
                            <a:avLst/>
                          </a:prstGeom>
                          <a:noFill/>
                          <a:ln w="9525">
                            <a:noFill/>
                            <a:miter lim="800000"/>
                            <a:headEnd/>
                            <a:tailEnd/>
                          </a:ln>
                        </pic:spPr>
                      </pic:pic>
                    </a:graphicData>
                  </a:graphic>
                </wp:inline>
              </w:drawing>
            </w:r>
          </w:p>
          <w:p w:rsidR="005F1FD8" w:rsidRPr="005C05B6" w:rsidRDefault="000578C7" w:rsidP="000578C7">
            <w:pPr>
              <w:pStyle w:val="Legenda"/>
              <w:rPr>
                <w:rFonts w:cstheme="minorHAnsi"/>
                <w:color w:val="000000" w:themeColor="text1"/>
                <w:sz w:val="24"/>
                <w:szCs w:val="24"/>
              </w:rPr>
            </w:pPr>
            <w:r w:rsidRPr="005C05B6">
              <w:rPr>
                <w:color w:val="000000" w:themeColor="text1"/>
              </w:rPr>
              <w:t xml:space="preserve">Rysunek </w:t>
            </w:r>
            <w:r w:rsidR="006C7F2D" w:rsidRPr="005C05B6">
              <w:rPr>
                <w:color w:val="000000" w:themeColor="text1"/>
              </w:rPr>
              <w:fldChar w:fldCharType="begin"/>
            </w:r>
            <w:r w:rsidRPr="005C05B6">
              <w:rPr>
                <w:color w:val="000000" w:themeColor="text1"/>
              </w:rPr>
              <w:instrText xml:space="preserve"> SEQ Rysunek \* ARABIC </w:instrText>
            </w:r>
            <w:r w:rsidR="006C7F2D" w:rsidRPr="005C05B6">
              <w:rPr>
                <w:color w:val="000000" w:themeColor="text1"/>
              </w:rPr>
              <w:fldChar w:fldCharType="separate"/>
            </w:r>
            <w:r w:rsidR="00A61932">
              <w:rPr>
                <w:noProof/>
                <w:color w:val="000000" w:themeColor="text1"/>
              </w:rPr>
              <w:t>3</w:t>
            </w:r>
            <w:r w:rsidR="006C7F2D" w:rsidRPr="005C05B6">
              <w:rPr>
                <w:color w:val="000000" w:themeColor="text1"/>
              </w:rPr>
              <w:fldChar w:fldCharType="end"/>
            </w:r>
            <w:r w:rsidRPr="005C05B6">
              <w:rPr>
                <w:color w:val="000000" w:themeColor="text1"/>
              </w:rPr>
              <w:t>. Niesporczak po odwodnieniu w stanie baryłki</w:t>
            </w:r>
          </w:p>
        </w:tc>
        <w:tc>
          <w:tcPr>
            <w:tcW w:w="4587" w:type="dxa"/>
            <w:tcBorders>
              <w:top w:val="nil"/>
              <w:left w:val="nil"/>
              <w:bottom w:val="nil"/>
              <w:right w:val="nil"/>
            </w:tcBorders>
          </w:tcPr>
          <w:p w:rsidR="000578C7" w:rsidRDefault="005F1FD8" w:rsidP="000578C7">
            <w:pPr>
              <w:keepNext/>
            </w:pPr>
            <w:r w:rsidRPr="005F1FD8">
              <w:rPr>
                <w:rFonts w:cstheme="minorHAnsi"/>
                <w:noProof/>
                <w:sz w:val="24"/>
                <w:szCs w:val="24"/>
              </w:rPr>
              <w:drawing>
                <wp:inline distT="0" distB="0" distL="0" distR="0">
                  <wp:extent cx="2800350" cy="2667000"/>
                  <wp:effectExtent l="19050" t="0" r="0" b="0"/>
                  <wp:docPr id="17" name="Obraz 4" descr="H:\efekt_bezpośredni_06.05.2018\3_zoo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efekt_bezpośredni_06.05.2018\3_zoom.tif"/>
                          <pic:cNvPicPr>
                            <a:picLocks noChangeAspect="1" noChangeArrowheads="1"/>
                          </pic:cNvPicPr>
                        </pic:nvPicPr>
                        <pic:blipFill>
                          <a:blip r:embed="rId9" cstate="print">
                            <a:lum bright="-10000"/>
                          </a:blip>
                          <a:srcRect l="48291" t="14562" r="15325" b="23031"/>
                          <a:stretch>
                            <a:fillRect/>
                          </a:stretch>
                        </pic:blipFill>
                        <pic:spPr bwMode="auto">
                          <a:xfrm>
                            <a:off x="0" y="0"/>
                            <a:ext cx="2800350" cy="2667000"/>
                          </a:xfrm>
                          <a:prstGeom prst="rect">
                            <a:avLst/>
                          </a:prstGeom>
                          <a:noFill/>
                          <a:ln w="9525">
                            <a:noFill/>
                            <a:miter lim="800000"/>
                            <a:headEnd/>
                            <a:tailEnd/>
                          </a:ln>
                        </pic:spPr>
                      </pic:pic>
                    </a:graphicData>
                  </a:graphic>
                </wp:inline>
              </w:drawing>
            </w:r>
          </w:p>
          <w:p w:rsidR="005F1FD8" w:rsidRPr="005C05B6" w:rsidRDefault="000578C7" w:rsidP="000578C7">
            <w:pPr>
              <w:pStyle w:val="Legenda"/>
              <w:rPr>
                <w:rFonts w:cstheme="minorHAnsi"/>
                <w:i/>
                <w:color w:val="000000" w:themeColor="text1"/>
                <w:sz w:val="24"/>
                <w:szCs w:val="24"/>
              </w:rPr>
            </w:pPr>
            <w:r w:rsidRPr="005C05B6">
              <w:rPr>
                <w:i/>
                <w:color w:val="000000" w:themeColor="text1"/>
              </w:rPr>
              <w:t xml:space="preserve">Rysunek </w:t>
            </w:r>
            <w:r w:rsidR="006C7F2D" w:rsidRPr="005C05B6">
              <w:rPr>
                <w:i/>
                <w:color w:val="000000" w:themeColor="text1"/>
              </w:rPr>
              <w:fldChar w:fldCharType="begin"/>
            </w:r>
            <w:r w:rsidRPr="005C05B6">
              <w:rPr>
                <w:i/>
                <w:color w:val="000000" w:themeColor="text1"/>
              </w:rPr>
              <w:instrText xml:space="preserve"> SEQ Rysunek \* ARABIC </w:instrText>
            </w:r>
            <w:r w:rsidR="006C7F2D" w:rsidRPr="005C05B6">
              <w:rPr>
                <w:i/>
                <w:color w:val="000000" w:themeColor="text1"/>
              </w:rPr>
              <w:fldChar w:fldCharType="separate"/>
            </w:r>
            <w:r w:rsidR="00A61932">
              <w:rPr>
                <w:i/>
                <w:noProof/>
                <w:color w:val="000000" w:themeColor="text1"/>
              </w:rPr>
              <w:t>4</w:t>
            </w:r>
            <w:r w:rsidR="006C7F2D" w:rsidRPr="005C05B6">
              <w:rPr>
                <w:i/>
                <w:color w:val="000000" w:themeColor="text1"/>
              </w:rPr>
              <w:fldChar w:fldCharType="end"/>
            </w:r>
            <w:r w:rsidRPr="005C05B6">
              <w:rPr>
                <w:i/>
                <w:color w:val="000000" w:themeColor="text1"/>
              </w:rPr>
              <w:t>. Niesporczak po dehydratacji w stanie przejściowym (po lewej), po prawej stronie baryłka. Jak widać, różnica jest nieznaczna</w:t>
            </w:r>
          </w:p>
        </w:tc>
      </w:tr>
    </w:tbl>
    <w:p w:rsidR="009378D6" w:rsidRDefault="009378D6" w:rsidP="00FB7828">
      <w:pPr>
        <w:rPr>
          <w:rFonts w:cstheme="minorHAnsi"/>
          <w:sz w:val="24"/>
          <w:szCs w:val="24"/>
        </w:rPr>
      </w:pPr>
    </w:p>
    <w:tbl>
      <w:tblPr>
        <w:tblStyle w:val="Tabela-Siatka"/>
        <w:tblW w:w="0" w:type="auto"/>
        <w:tblLook w:val="04A0"/>
      </w:tblPr>
      <w:tblGrid>
        <w:gridCol w:w="4782"/>
        <w:gridCol w:w="4506"/>
      </w:tblGrid>
      <w:tr w:rsidR="009378D6" w:rsidTr="00DC08E1">
        <w:tc>
          <w:tcPr>
            <w:tcW w:w="4782" w:type="dxa"/>
          </w:tcPr>
          <w:p w:rsidR="009378D6" w:rsidRDefault="009378D6" w:rsidP="009378D6">
            <w:pPr>
              <w:keepNext/>
            </w:pPr>
            <w:r>
              <w:rPr>
                <w:rFonts w:cstheme="minorHAnsi"/>
                <w:sz w:val="24"/>
                <w:szCs w:val="24"/>
              </w:rPr>
              <w:lastRenderedPageBreak/>
              <w:br w:type="page"/>
            </w:r>
            <w:r w:rsidRPr="009378D6">
              <w:rPr>
                <w:rFonts w:cstheme="minorHAnsi"/>
                <w:noProof/>
                <w:sz w:val="24"/>
                <w:szCs w:val="24"/>
              </w:rPr>
              <w:drawing>
                <wp:inline distT="0" distB="0" distL="0" distR="0">
                  <wp:extent cx="2880000" cy="2629286"/>
                  <wp:effectExtent l="19050" t="0" r="0" b="0"/>
                  <wp:docPr id="19" name="Obraz 5" descr="H:\efekt_bezposredni_29.03.2018\3_zoo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fekt_bezposredni_29.03.2018\3_zoom.tif"/>
                          <pic:cNvPicPr>
                            <a:picLocks noChangeAspect="1" noChangeArrowheads="1"/>
                          </pic:cNvPicPr>
                        </pic:nvPicPr>
                        <pic:blipFill>
                          <a:blip r:embed="rId10" cstate="print">
                            <a:lum bright="-10000"/>
                          </a:blip>
                          <a:srcRect r="49904" b="38403"/>
                          <a:stretch>
                            <a:fillRect/>
                          </a:stretch>
                        </pic:blipFill>
                        <pic:spPr bwMode="auto">
                          <a:xfrm>
                            <a:off x="0" y="0"/>
                            <a:ext cx="2880000" cy="2629286"/>
                          </a:xfrm>
                          <a:prstGeom prst="rect">
                            <a:avLst/>
                          </a:prstGeom>
                          <a:noFill/>
                          <a:ln w="9525">
                            <a:noFill/>
                            <a:miter lim="800000"/>
                            <a:headEnd/>
                            <a:tailEnd/>
                          </a:ln>
                        </pic:spPr>
                      </pic:pic>
                    </a:graphicData>
                  </a:graphic>
                </wp:inline>
              </w:drawing>
            </w:r>
          </w:p>
          <w:p w:rsidR="009378D6" w:rsidRPr="005C05B6" w:rsidRDefault="009378D6" w:rsidP="009378D6">
            <w:pPr>
              <w:pStyle w:val="Legenda"/>
              <w:rPr>
                <w:rFonts w:cstheme="minorHAnsi"/>
                <w:i/>
                <w:color w:val="000000" w:themeColor="text1"/>
                <w:sz w:val="24"/>
                <w:szCs w:val="24"/>
              </w:rPr>
            </w:pPr>
            <w:r w:rsidRPr="005C05B6">
              <w:rPr>
                <w:i/>
                <w:color w:val="000000" w:themeColor="text1"/>
              </w:rPr>
              <w:t xml:space="preserve">Rysunek </w:t>
            </w:r>
            <w:r w:rsidR="006C7F2D" w:rsidRPr="005C05B6">
              <w:rPr>
                <w:i/>
                <w:color w:val="000000" w:themeColor="text1"/>
              </w:rPr>
              <w:fldChar w:fldCharType="begin"/>
            </w:r>
            <w:r w:rsidRPr="005C05B6">
              <w:rPr>
                <w:i/>
                <w:color w:val="000000" w:themeColor="text1"/>
              </w:rPr>
              <w:instrText xml:space="preserve"> SEQ Rysunek \* ARABIC </w:instrText>
            </w:r>
            <w:r w:rsidR="006C7F2D" w:rsidRPr="005C05B6">
              <w:rPr>
                <w:i/>
                <w:color w:val="000000" w:themeColor="text1"/>
              </w:rPr>
              <w:fldChar w:fldCharType="separate"/>
            </w:r>
            <w:r w:rsidR="00A61932">
              <w:rPr>
                <w:i/>
                <w:noProof/>
                <w:color w:val="000000" w:themeColor="text1"/>
              </w:rPr>
              <w:t>5</w:t>
            </w:r>
            <w:r w:rsidR="006C7F2D" w:rsidRPr="005C05B6">
              <w:rPr>
                <w:i/>
                <w:color w:val="000000" w:themeColor="text1"/>
              </w:rPr>
              <w:fldChar w:fldCharType="end"/>
            </w:r>
            <w:r w:rsidRPr="005C05B6">
              <w:rPr>
                <w:i/>
                <w:color w:val="000000" w:themeColor="text1"/>
              </w:rPr>
              <w:t>. Niesporczak po dehydratacji martwy</w:t>
            </w:r>
          </w:p>
        </w:tc>
        <w:tc>
          <w:tcPr>
            <w:tcW w:w="4506" w:type="dxa"/>
          </w:tcPr>
          <w:p w:rsidR="009378D6" w:rsidRDefault="009378D6" w:rsidP="00FB7828">
            <w:pPr>
              <w:rPr>
                <w:rFonts w:cstheme="minorHAnsi"/>
                <w:sz w:val="24"/>
                <w:szCs w:val="24"/>
              </w:rPr>
            </w:pPr>
          </w:p>
        </w:tc>
      </w:tr>
      <w:tr w:rsidR="009378D6" w:rsidTr="00DC08E1">
        <w:tc>
          <w:tcPr>
            <w:tcW w:w="4782" w:type="dxa"/>
          </w:tcPr>
          <w:p w:rsidR="009378D6" w:rsidRDefault="009378D6" w:rsidP="00FB7828">
            <w:pPr>
              <w:rPr>
                <w:rFonts w:cstheme="minorHAnsi"/>
                <w:sz w:val="24"/>
                <w:szCs w:val="24"/>
              </w:rPr>
            </w:pPr>
          </w:p>
        </w:tc>
        <w:tc>
          <w:tcPr>
            <w:tcW w:w="4506" w:type="dxa"/>
          </w:tcPr>
          <w:p w:rsidR="009378D6" w:rsidRDefault="009378D6" w:rsidP="00FB7828">
            <w:pPr>
              <w:rPr>
                <w:rFonts w:cstheme="minorHAnsi"/>
                <w:sz w:val="24"/>
                <w:szCs w:val="24"/>
              </w:rPr>
            </w:pPr>
          </w:p>
        </w:tc>
      </w:tr>
    </w:tbl>
    <w:p w:rsidR="00FB7828" w:rsidRDefault="00FB7828" w:rsidP="00FB7828">
      <w:pPr>
        <w:rPr>
          <w:rFonts w:cstheme="minorHAnsi"/>
          <w:sz w:val="24"/>
          <w:szCs w:val="24"/>
        </w:rPr>
      </w:pPr>
    </w:p>
    <w:p w:rsidR="00FB7828" w:rsidRPr="006C19C7" w:rsidRDefault="00FB7828" w:rsidP="006C19C7">
      <w:pPr>
        <w:pStyle w:val="Nagwek2"/>
        <w:rPr>
          <w:rFonts w:cstheme="minorHAnsi"/>
          <w:sz w:val="24"/>
          <w:szCs w:val="24"/>
        </w:rPr>
      </w:pPr>
      <w:r>
        <w:t>Eksperyment nr 1</w:t>
      </w:r>
    </w:p>
    <w:p w:rsidR="004446C0" w:rsidRDefault="00351209" w:rsidP="0036732E">
      <w:pPr>
        <w:rPr>
          <w:rFonts w:ascii="Calibri" w:eastAsia="Calibri" w:hAnsi="Calibri" w:cs="Calibri"/>
          <w:sz w:val="24"/>
        </w:rPr>
      </w:pPr>
      <w:r>
        <w:rPr>
          <w:rFonts w:ascii="Calibri" w:eastAsia="Calibri" w:hAnsi="Calibri" w:cs="Calibri"/>
          <w:sz w:val="24"/>
        </w:rPr>
        <w:t>W pierwszym eksperymencie w</w:t>
      </w:r>
      <w:r w:rsidR="0036732E">
        <w:rPr>
          <w:rFonts w:ascii="Calibri" w:eastAsia="Calibri" w:hAnsi="Calibri" w:cs="Calibri"/>
          <w:sz w:val="24"/>
        </w:rPr>
        <w:t>ykorzystano 80 osobników,które po 10 sztuk umieszczano na porysowanych szalkachw kropli o objętości 400 µl wody i 1.2 µl odpowiedniego odczynni</w:t>
      </w:r>
      <w:r w:rsidR="006C43F6">
        <w:rPr>
          <w:rFonts w:ascii="Calibri" w:eastAsia="Calibri" w:hAnsi="Calibri" w:cs="Calibri"/>
          <w:sz w:val="24"/>
        </w:rPr>
        <w:t>ka w odpowiednim stężeniu. Cztery</w:t>
      </w:r>
      <w:r w:rsidR="0036732E">
        <w:rPr>
          <w:rFonts w:ascii="Calibri" w:eastAsia="Calibri" w:hAnsi="Calibri" w:cs="Calibri"/>
          <w:sz w:val="24"/>
        </w:rPr>
        <w:t xml:space="preserve"> próby przeprowa</w:t>
      </w:r>
      <w:r w:rsidR="006C43F6">
        <w:rPr>
          <w:rFonts w:ascii="Calibri" w:eastAsia="Calibri" w:hAnsi="Calibri" w:cs="Calibri"/>
          <w:sz w:val="24"/>
        </w:rPr>
        <w:t>dzono z działaniem pośrednim i cztery</w:t>
      </w:r>
      <w:r w:rsidR="0036732E">
        <w:rPr>
          <w:rFonts w:ascii="Calibri" w:eastAsia="Calibri" w:hAnsi="Calibri" w:cs="Calibri"/>
          <w:sz w:val="24"/>
        </w:rPr>
        <w:t xml:space="preserve"> z działaniem bezpośrednim odczynnika. </w:t>
      </w:r>
    </w:p>
    <w:p w:rsidR="001A45F8" w:rsidRDefault="0036732E" w:rsidP="001A45F8">
      <w:pPr>
        <w:rPr>
          <w:rFonts w:ascii="Calibri" w:eastAsia="Calibri" w:hAnsi="Calibri" w:cs="Calibri"/>
          <w:sz w:val="24"/>
        </w:rPr>
      </w:pPr>
      <w:r>
        <w:rPr>
          <w:rFonts w:ascii="Calibri" w:eastAsia="Calibri" w:hAnsi="Calibri" w:cs="Calibri"/>
          <w:sz w:val="24"/>
        </w:rPr>
        <w:t>Próby</w:t>
      </w:r>
      <w:r w:rsidR="00C64872">
        <w:rPr>
          <w:rFonts w:ascii="Calibri" w:eastAsia="Calibri" w:hAnsi="Calibri" w:cs="Calibri"/>
          <w:sz w:val="24"/>
        </w:rPr>
        <w:t>,</w:t>
      </w:r>
      <w:r w:rsidR="00E43CB5">
        <w:rPr>
          <w:rFonts w:ascii="Calibri" w:eastAsia="Calibri" w:hAnsi="Calibri" w:cs="Calibri"/>
          <w:sz w:val="24"/>
        </w:rPr>
        <w:t xml:space="preserve"> które polegały na działaniu bezpośrednim i pośrednim</w:t>
      </w:r>
      <w:r>
        <w:rPr>
          <w:rFonts w:ascii="Calibri" w:eastAsia="Calibri" w:hAnsi="Calibri" w:cs="Calibri"/>
          <w:sz w:val="24"/>
        </w:rPr>
        <w:t xml:space="preserve"> zawierały kolejno: </w:t>
      </w:r>
    </w:p>
    <w:p w:rsidR="001A45F8" w:rsidRPr="001A45F8" w:rsidRDefault="001A45F8" w:rsidP="001A45F8">
      <w:pPr>
        <w:numPr>
          <w:ilvl w:val="0"/>
          <w:numId w:val="5"/>
        </w:numPr>
        <w:rPr>
          <w:rFonts w:ascii="Calibri" w:eastAsia="Calibri" w:hAnsi="Calibri" w:cs="Calibri"/>
          <w:sz w:val="24"/>
        </w:rPr>
      </w:pPr>
      <w:r>
        <w:rPr>
          <w:rFonts w:ascii="Calibri" w:eastAsia="Calibri" w:hAnsi="Calibri" w:cs="Calibri"/>
          <w:sz w:val="24"/>
        </w:rPr>
        <w:t xml:space="preserve">400 µl wody (próba kontrolna); </w:t>
      </w:r>
    </w:p>
    <w:p w:rsidR="001A45F8" w:rsidRPr="001A45F8" w:rsidRDefault="001A45F8" w:rsidP="001A45F8">
      <w:pPr>
        <w:numPr>
          <w:ilvl w:val="0"/>
          <w:numId w:val="5"/>
        </w:numPr>
        <w:rPr>
          <w:rFonts w:ascii="Calibri" w:eastAsia="Calibri" w:hAnsi="Calibri" w:cs="Calibri"/>
          <w:sz w:val="24"/>
        </w:rPr>
      </w:pPr>
      <w:r>
        <w:rPr>
          <w:rFonts w:ascii="Calibri" w:eastAsia="Calibri" w:hAnsi="Calibri" w:cs="Calibri"/>
          <w:sz w:val="24"/>
        </w:rPr>
        <w:t>400 µl wody i 1.2 µl rozpuszczalnika (MetOH, kontrola rozpuszczalnika);</w:t>
      </w:r>
    </w:p>
    <w:p w:rsidR="001A45F8" w:rsidRDefault="001A45F8" w:rsidP="001A45F8">
      <w:pPr>
        <w:numPr>
          <w:ilvl w:val="0"/>
          <w:numId w:val="5"/>
        </w:numPr>
        <w:rPr>
          <w:rFonts w:ascii="Calibri" w:eastAsia="Calibri" w:hAnsi="Calibri" w:cs="Calibri"/>
          <w:sz w:val="24"/>
        </w:rPr>
      </w:pPr>
      <w:r w:rsidRPr="001A45F8">
        <w:rPr>
          <w:rFonts w:ascii="Calibri" w:eastAsia="Calibri" w:hAnsi="Calibri" w:cs="Calibri"/>
          <w:sz w:val="24"/>
        </w:rPr>
        <w:t>400 µl wody i 1.2 µl roztworu odczynnika BHAM w rozpuszczalniku, o końcowym stężeniu 1 mM;</w:t>
      </w:r>
    </w:p>
    <w:p w:rsidR="001A45F8" w:rsidRPr="001A45F8" w:rsidRDefault="001A45F8" w:rsidP="001A45F8">
      <w:pPr>
        <w:numPr>
          <w:ilvl w:val="0"/>
          <w:numId w:val="5"/>
        </w:numPr>
        <w:rPr>
          <w:rFonts w:ascii="Calibri" w:eastAsia="Calibri" w:hAnsi="Calibri" w:cs="Calibri"/>
          <w:sz w:val="24"/>
        </w:rPr>
      </w:pPr>
      <w:r w:rsidRPr="001A45F8">
        <w:rPr>
          <w:rFonts w:ascii="Calibri" w:eastAsia="Calibri" w:hAnsi="Calibri" w:cs="Calibri"/>
          <w:sz w:val="24"/>
        </w:rPr>
        <w:t>400 µl wody i 1.2µl roztworu odczynnika BHAM w rozpuszczalniku, o końcowym stężeniu 3 mM</w:t>
      </w:r>
    </w:p>
    <w:p w:rsidR="006D6A2F" w:rsidRDefault="00E27F54" w:rsidP="00FB7828">
      <w:pPr>
        <w:rPr>
          <w:rFonts w:ascii="Calibri" w:eastAsia="Calibri" w:hAnsi="Calibri" w:cs="Calibri"/>
          <w:sz w:val="24"/>
        </w:rPr>
      </w:pPr>
      <w:r>
        <w:rPr>
          <w:rFonts w:ascii="Calibri" w:eastAsia="Calibri" w:hAnsi="Calibri" w:cs="Calibri"/>
          <w:sz w:val="24"/>
        </w:rPr>
        <w:t xml:space="preserve">W eksperymencie pośrednim inkubowano niesporczaki w wodzie z dodatkiem odpowiedniego odczynnika </w:t>
      </w:r>
      <w:r w:rsidR="00342CF8">
        <w:rPr>
          <w:rFonts w:ascii="Calibri" w:eastAsia="Calibri" w:hAnsi="Calibri" w:cs="Calibri"/>
          <w:sz w:val="24"/>
        </w:rPr>
        <w:t>przez dwie</w:t>
      </w:r>
      <w:r w:rsidR="0036732E">
        <w:rPr>
          <w:rFonts w:ascii="Calibri" w:eastAsia="Calibri" w:hAnsi="Calibri" w:cs="Calibri"/>
          <w:sz w:val="24"/>
        </w:rPr>
        <w:t xml:space="preserve"> godziny</w:t>
      </w:r>
      <w:r>
        <w:rPr>
          <w:rFonts w:ascii="Calibri" w:eastAsia="Calibri" w:hAnsi="Calibri" w:cs="Calibri"/>
          <w:sz w:val="24"/>
        </w:rPr>
        <w:t xml:space="preserve"> szklanych kostkach</w:t>
      </w:r>
      <w:r w:rsidR="0036732E">
        <w:rPr>
          <w:rFonts w:ascii="Calibri" w:eastAsia="Calibri" w:hAnsi="Calibri" w:cs="Calibri"/>
          <w:sz w:val="24"/>
        </w:rPr>
        <w:t xml:space="preserve">, następnie przenosiło się próby do czystej wody (2 ml) i czterokrotnie przepłukiwano odciągając pipetą 1 ml wody i dodając 1 </w:t>
      </w:r>
      <w:r w:rsidR="00042EE1">
        <w:rPr>
          <w:rFonts w:ascii="Calibri" w:eastAsia="Calibri" w:hAnsi="Calibri" w:cs="Calibri"/>
          <w:sz w:val="24"/>
        </w:rPr>
        <w:t>m</w:t>
      </w:r>
      <w:r w:rsidR="0036732E">
        <w:rPr>
          <w:rFonts w:ascii="Calibri" w:eastAsia="Calibri" w:hAnsi="Calibri" w:cs="Calibri"/>
          <w:sz w:val="24"/>
        </w:rPr>
        <w:t>l świeżej, by</w:t>
      </w:r>
      <w:r>
        <w:rPr>
          <w:rFonts w:ascii="Calibri" w:eastAsia="Calibri" w:hAnsi="Calibri" w:cs="Calibri"/>
          <w:sz w:val="24"/>
        </w:rPr>
        <w:t xml:space="preserve"> pozbyć się nadmiaru odczynnika i po tym czasie przeprowadzano anhydrobiozę</w:t>
      </w:r>
      <w:r w:rsidR="007B0783">
        <w:rPr>
          <w:rFonts w:ascii="Calibri" w:eastAsia="Calibri" w:hAnsi="Calibri" w:cs="Calibri"/>
          <w:sz w:val="24"/>
        </w:rPr>
        <w:t xml:space="preserve">. </w:t>
      </w:r>
      <w:r w:rsidR="00283F81">
        <w:rPr>
          <w:rFonts w:ascii="Calibri" w:eastAsia="Calibri" w:hAnsi="Calibri" w:cs="Calibri"/>
          <w:sz w:val="24"/>
        </w:rPr>
        <w:t xml:space="preserve"> Standardowo, po sześciu dniach przeprowadzono wybudzanie i l</w:t>
      </w:r>
      <w:r w:rsidR="0036732E">
        <w:rPr>
          <w:rFonts w:ascii="Calibri" w:eastAsia="Calibri" w:hAnsi="Calibri" w:cs="Calibri"/>
          <w:sz w:val="24"/>
        </w:rPr>
        <w:t>iczono czas, jaki zajmuje odpowiednim osobnikom rozpoczęcie widocznej (nie fizjologicznej) rehydratacji, a następnie sprawdzano ilościową a</w:t>
      </w:r>
      <w:r w:rsidR="00EA185B">
        <w:rPr>
          <w:rFonts w:ascii="Calibri" w:eastAsia="Calibri" w:hAnsi="Calibri" w:cs="Calibri"/>
          <w:sz w:val="24"/>
        </w:rPr>
        <w:t xml:space="preserve">ktywność po odpowiednim czasie. </w:t>
      </w:r>
      <w:r w:rsidR="0036732E">
        <w:rPr>
          <w:rFonts w:ascii="Calibri" w:eastAsia="Calibri" w:hAnsi="Calibri" w:cs="Calibri"/>
          <w:sz w:val="24"/>
        </w:rPr>
        <w:t>Wyniki obserwacji opisano w tabeli.</w:t>
      </w:r>
    </w:p>
    <w:p w:rsidR="006D6A2F" w:rsidRDefault="006D6A2F">
      <w:pPr>
        <w:rPr>
          <w:rFonts w:ascii="Calibri" w:eastAsia="Calibri" w:hAnsi="Calibri" w:cs="Calibri"/>
          <w:sz w:val="24"/>
        </w:rPr>
      </w:pPr>
      <w:r>
        <w:rPr>
          <w:rFonts w:ascii="Calibri" w:eastAsia="Calibri" w:hAnsi="Calibri" w:cs="Calibri"/>
          <w:sz w:val="24"/>
        </w:rPr>
        <w:br w:type="page"/>
      </w:r>
    </w:p>
    <w:tbl>
      <w:tblPr>
        <w:tblStyle w:val="Tabela-Siatka"/>
        <w:tblW w:w="0" w:type="auto"/>
        <w:tblLook w:val="04A0"/>
      </w:tblPr>
      <w:tblGrid>
        <w:gridCol w:w="1668"/>
        <w:gridCol w:w="1886"/>
        <w:gridCol w:w="1886"/>
        <w:gridCol w:w="1886"/>
        <w:gridCol w:w="1886"/>
      </w:tblGrid>
      <w:tr w:rsidR="00FB7828" w:rsidTr="00485C0C">
        <w:tc>
          <w:tcPr>
            <w:tcW w:w="1668" w:type="dxa"/>
            <w:tcBorders>
              <w:top w:val="single" w:sz="24" w:space="0" w:color="auto"/>
              <w:left w:val="single" w:sz="24" w:space="0" w:color="auto"/>
              <w:bottom w:val="single" w:sz="24" w:space="0" w:color="auto"/>
              <w:right w:val="single" w:sz="24" w:space="0" w:color="auto"/>
            </w:tcBorders>
            <w:shd w:val="clear" w:color="auto" w:fill="000000" w:themeFill="text1"/>
          </w:tcPr>
          <w:p w:rsidR="00FB7828" w:rsidRPr="000A1ACE" w:rsidRDefault="00FB7828" w:rsidP="00952160">
            <w:pPr>
              <w:rPr>
                <w:rFonts w:cstheme="minorHAnsi"/>
                <w:b/>
                <w:sz w:val="24"/>
                <w:szCs w:val="24"/>
              </w:rPr>
            </w:pPr>
          </w:p>
        </w:tc>
        <w:tc>
          <w:tcPr>
            <w:tcW w:w="1886" w:type="dxa"/>
            <w:tcBorders>
              <w:top w:val="single" w:sz="24" w:space="0" w:color="auto"/>
              <w:left w:val="single" w:sz="24" w:space="0" w:color="auto"/>
              <w:bottom w:val="single" w:sz="24" w:space="0" w:color="auto"/>
              <w:right w:val="single" w:sz="24" w:space="0" w:color="auto"/>
            </w:tcBorders>
          </w:tcPr>
          <w:p w:rsidR="00FB7828" w:rsidRPr="000A1ACE" w:rsidRDefault="00BF5AFE" w:rsidP="00BF5AFE">
            <w:pPr>
              <w:rPr>
                <w:rFonts w:cstheme="minorHAnsi"/>
                <w:sz w:val="24"/>
                <w:szCs w:val="24"/>
              </w:rPr>
            </w:pPr>
            <w:r>
              <w:rPr>
                <w:rFonts w:cstheme="minorHAnsi"/>
                <w:sz w:val="24"/>
                <w:szCs w:val="24"/>
              </w:rPr>
              <w:t>Kontrola</w:t>
            </w:r>
            <w:r w:rsidR="00CA3258">
              <w:rPr>
                <w:rFonts w:cstheme="minorHAnsi"/>
                <w:sz w:val="24"/>
                <w:szCs w:val="24"/>
              </w:rPr>
              <w:t xml:space="preserve"> w wodzie</w:t>
            </w:r>
          </w:p>
        </w:tc>
        <w:tc>
          <w:tcPr>
            <w:tcW w:w="1886" w:type="dxa"/>
            <w:tcBorders>
              <w:top w:val="single" w:sz="24" w:space="0" w:color="auto"/>
              <w:left w:val="single" w:sz="24" w:space="0" w:color="auto"/>
              <w:bottom w:val="single" w:sz="24" w:space="0" w:color="auto"/>
              <w:right w:val="single" w:sz="24" w:space="0" w:color="auto"/>
            </w:tcBorders>
          </w:tcPr>
          <w:p w:rsidR="00FB7828" w:rsidRPr="000A1ACE" w:rsidRDefault="00BF5AFE" w:rsidP="00CA3258">
            <w:pPr>
              <w:rPr>
                <w:rFonts w:cstheme="minorHAnsi"/>
                <w:sz w:val="24"/>
                <w:szCs w:val="24"/>
              </w:rPr>
            </w:pPr>
            <w:r>
              <w:rPr>
                <w:rFonts w:cstheme="minorHAnsi"/>
                <w:sz w:val="24"/>
                <w:szCs w:val="24"/>
              </w:rPr>
              <w:t xml:space="preserve">Kontrola </w:t>
            </w:r>
            <w:r w:rsidR="00CA3258">
              <w:rPr>
                <w:rFonts w:cstheme="minorHAnsi"/>
                <w:sz w:val="24"/>
                <w:szCs w:val="24"/>
              </w:rPr>
              <w:br/>
              <w:t xml:space="preserve">w wodzie </w:t>
            </w:r>
            <w:r w:rsidR="00CA3258">
              <w:rPr>
                <w:rFonts w:cstheme="minorHAnsi"/>
                <w:sz w:val="24"/>
                <w:szCs w:val="24"/>
              </w:rPr>
              <w:br/>
            </w:r>
            <w:r>
              <w:rPr>
                <w:rFonts w:cstheme="minorHAnsi"/>
                <w:sz w:val="24"/>
                <w:szCs w:val="24"/>
              </w:rPr>
              <w:t>+ MetOH</w:t>
            </w:r>
          </w:p>
        </w:tc>
        <w:tc>
          <w:tcPr>
            <w:tcW w:w="1886" w:type="dxa"/>
            <w:tcBorders>
              <w:top w:val="single" w:sz="24" w:space="0" w:color="auto"/>
              <w:left w:val="single" w:sz="24" w:space="0" w:color="auto"/>
              <w:bottom w:val="single" w:sz="24" w:space="0" w:color="auto"/>
              <w:right w:val="single" w:sz="24" w:space="0" w:color="auto"/>
            </w:tcBorders>
          </w:tcPr>
          <w:p w:rsidR="00FB7828" w:rsidRPr="000A1ACE" w:rsidRDefault="00737157" w:rsidP="00952160">
            <w:pPr>
              <w:rPr>
                <w:rFonts w:cstheme="minorHAnsi"/>
                <w:sz w:val="24"/>
                <w:szCs w:val="24"/>
              </w:rPr>
            </w:pPr>
            <w:commentRangeStart w:id="6"/>
            <w:r>
              <w:rPr>
                <w:rFonts w:cstheme="minorHAnsi"/>
                <w:sz w:val="24"/>
                <w:szCs w:val="24"/>
              </w:rPr>
              <w:t>1 mM BHAM</w:t>
            </w:r>
            <w:commentRangeEnd w:id="6"/>
            <w:r w:rsidR="00A61932">
              <w:rPr>
                <w:rStyle w:val="Odwoaniedokomentarza"/>
              </w:rPr>
              <w:commentReference w:id="6"/>
            </w:r>
          </w:p>
        </w:tc>
        <w:tc>
          <w:tcPr>
            <w:tcW w:w="1886" w:type="dxa"/>
            <w:tcBorders>
              <w:top w:val="single" w:sz="24" w:space="0" w:color="auto"/>
              <w:left w:val="single" w:sz="24" w:space="0" w:color="auto"/>
              <w:bottom w:val="single" w:sz="24" w:space="0" w:color="auto"/>
              <w:right w:val="single" w:sz="24" w:space="0" w:color="auto"/>
            </w:tcBorders>
          </w:tcPr>
          <w:p w:rsidR="00FB7828" w:rsidRPr="000A1ACE" w:rsidRDefault="00737157" w:rsidP="00952160">
            <w:pPr>
              <w:rPr>
                <w:rFonts w:cstheme="minorHAnsi"/>
                <w:sz w:val="24"/>
                <w:szCs w:val="24"/>
              </w:rPr>
            </w:pPr>
            <w:r>
              <w:rPr>
                <w:rFonts w:cstheme="minorHAnsi"/>
                <w:sz w:val="24"/>
                <w:szCs w:val="24"/>
              </w:rPr>
              <w:t>3 mM BHAM</w:t>
            </w:r>
          </w:p>
        </w:tc>
      </w:tr>
      <w:tr w:rsidR="00FB7828" w:rsidTr="00485C0C">
        <w:tc>
          <w:tcPr>
            <w:tcW w:w="1668" w:type="dxa"/>
            <w:tcBorders>
              <w:top w:val="single" w:sz="24" w:space="0" w:color="auto"/>
              <w:left w:val="single" w:sz="24" w:space="0" w:color="auto"/>
              <w:bottom w:val="single" w:sz="24" w:space="0" w:color="auto"/>
              <w:right w:val="single" w:sz="24" w:space="0" w:color="auto"/>
            </w:tcBorders>
          </w:tcPr>
          <w:p w:rsidR="00FB7828" w:rsidRPr="000A1ACE" w:rsidRDefault="00FB7828" w:rsidP="00952160">
            <w:pPr>
              <w:rPr>
                <w:rFonts w:cstheme="minorHAnsi"/>
                <w:b/>
                <w:sz w:val="24"/>
                <w:szCs w:val="24"/>
              </w:rPr>
            </w:pPr>
            <w:r w:rsidRPr="000A1ACE">
              <w:rPr>
                <w:rFonts w:cstheme="minorHAnsi"/>
                <w:b/>
                <w:sz w:val="24"/>
                <w:szCs w:val="24"/>
              </w:rPr>
              <w:t>Obserwacja zawartości szalek przed zalaniem</w:t>
            </w:r>
          </w:p>
        </w:tc>
        <w:tc>
          <w:tcPr>
            <w:tcW w:w="1886" w:type="dxa"/>
            <w:tcBorders>
              <w:top w:val="single" w:sz="24" w:space="0" w:color="auto"/>
              <w:left w:val="single" w:sz="24" w:space="0" w:color="auto"/>
              <w:bottom w:val="single" w:sz="4" w:space="0" w:color="auto"/>
              <w:right w:val="single" w:sz="4" w:space="0" w:color="auto"/>
            </w:tcBorders>
          </w:tcPr>
          <w:p w:rsidR="00FB7828" w:rsidRPr="000A1ACE" w:rsidRDefault="00FB7828" w:rsidP="00952160">
            <w:pPr>
              <w:rPr>
                <w:rFonts w:cstheme="minorHAnsi"/>
                <w:sz w:val="24"/>
                <w:szCs w:val="24"/>
              </w:rPr>
            </w:pPr>
            <w:r w:rsidRPr="000A1ACE">
              <w:rPr>
                <w:rFonts w:cstheme="minorHAnsi"/>
                <w:sz w:val="24"/>
                <w:szCs w:val="24"/>
              </w:rPr>
              <w:t>10 w stanie baryłki</w:t>
            </w:r>
          </w:p>
        </w:tc>
        <w:tc>
          <w:tcPr>
            <w:tcW w:w="1886" w:type="dxa"/>
            <w:tcBorders>
              <w:top w:val="single" w:sz="24" w:space="0" w:color="auto"/>
              <w:left w:val="single" w:sz="4" w:space="0" w:color="auto"/>
              <w:bottom w:val="single" w:sz="4" w:space="0" w:color="auto"/>
              <w:right w:val="single" w:sz="4" w:space="0" w:color="auto"/>
            </w:tcBorders>
          </w:tcPr>
          <w:p w:rsidR="00FB7828" w:rsidRPr="000A1ACE" w:rsidRDefault="00FB7828" w:rsidP="00952160">
            <w:pPr>
              <w:rPr>
                <w:rFonts w:cstheme="minorHAnsi"/>
                <w:sz w:val="24"/>
                <w:szCs w:val="24"/>
              </w:rPr>
            </w:pPr>
            <w:r w:rsidRPr="000A1ACE">
              <w:rPr>
                <w:rFonts w:cstheme="minorHAnsi"/>
                <w:sz w:val="24"/>
                <w:szCs w:val="24"/>
              </w:rPr>
              <w:t>8 w stanie baryłki, 2 martwe</w:t>
            </w:r>
          </w:p>
        </w:tc>
        <w:tc>
          <w:tcPr>
            <w:tcW w:w="1886" w:type="dxa"/>
            <w:tcBorders>
              <w:top w:val="single" w:sz="24" w:space="0" w:color="auto"/>
              <w:left w:val="single" w:sz="4" w:space="0" w:color="auto"/>
              <w:bottom w:val="single" w:sz="4" w:space="0" w:color="auto"/>
              <w:right w:val="single" w:sz="4" w:space="0" w:color="auto"/>
            </w:tcBorders>
          </w:tcPr>
          <w:p w:rsidR="00FB7828" w:rsidRPr="00A61932" w:rsidRDefault="00FB7828" w:rsidP="00952160">
            <w:pPr>
              <w:rPr>
                <w:rFonts w:cstheme="minorHAnsi"/>
                <w:sz w:val="24"/>
                <w:szCs w:val="24"/>
                <w:highlight w:val="yellow"/>
              </w:rPr>
            </w:pPr>
            <w:r w:rsidRPr="00A61932">
              <w:rPr>
                <w:rFonts w:cstheme="minorHAnsi"/>
                <w:sz w:val="24"/>
                <w:szCs w:val="24"/>
                <w:highlight w:val="yellow"/>
              </w:rPr>
              <w:t>8 w stanie baryłki, 2 martwe</w:t>
            </w:r>
          </w:p>
        </w:tc>
        <w:tc>
          <w:tcPr>
            <w:tcW w:w="1886" w:type="dxa"/>
            <w:tcBorders>
              <w:top w:val="single" w:sz="24" w:space="0" w:color="auto"/>
              <w:left w:val="single" w:sz="4" w:space="0" w:color="auto"/>
              <w:bottom w:val="single" w:sz="4" w:space="0" w:color="auto"/>
              <w:right w:val="single" w:sz="24" w:space="0" w:color="auto"/>
            </w:tcBorders>
          </w:tcPr>
          <w:p w:rsidR="00FB7828" w:rsidRPr="000A1ACE" w:rsidRDefault="00FB7828" w:rsidP="00952160">
            <w:pPr>
              <w:rPr>
                <w:rFonts w:cstheme="minorHAnsi"/>
                <w:sz w:val="24"/>
                <w:szCs w:val="24"/>
              </w:rPr>
            </w:pPr>
            <w:r w:rsidRPr="000A1ACE">
              <w:rPr>
                <w:rFonts w:cstheme="minorHAnsi"/>
                <w:sz w:val="24"/>
                <w:szCs w:val="24"/>
              </w:rPr>
              <w:t xml:space="preserve">9 martwych, </w:t>
            </w:r>
            <w:r w:rsidRPr="000A1ACE">
              <w:rPr>
                <w:rFonts w:cstheme="minorHAnsi"/>
                <w:sz w:val="24"/>
                <w:szCs w:val="24"/>
              </w:rPr>
              <w:br/>
              <w:t>1 zaginiony</w:t>
            </w:r>
          </w:p>
        </w:tc>
      </w:tr>
      <w:tr w:rsidR="00FB7828" w:rsidTr="00485C0C">
        <w:tc>
          <w:tcPr>
            <w:tcW w:w="1668" w:type="dxa"/>
            <w:tcBorders>
              <w:top w:val="single" w:sz="24" w:space="0" w:color="auto"/>
              <w:left w:val="single" w:sz="24" w:space="0" w:color="auto"/>
              <w:bottom w:val="single" w:sz="24" w:space="0" w:color="auto"/>
              <w:right w:val="single" w:sz="24" w:space="0" w:color="auto"/>
            </w:tcBorders>
          </w:tcPr>
          <w:p w:rsidR="00FB7828" w:rsidRPr="000A1ACE" w:rsidRDefault="00FB7828" w:rsidP="00952160">
            <w:pPr>
              <w:rPr>
                <w:rFonts w:cstheme="minorHAnsi"/>
                <w:b/>
                <w:sz w:val="24"/>
                <w:szCs w:val="24"/>
              </w:rPr>
            </w:pPr>
            <w:r w:rsidRPr="000A1ACE">
              <w:rPr>
                <w:rFonts w:cstheme="minorHAnsi"/>
                <w:b/>
                <w:sz w:val="24"/>
                <w:szCs w:val="24"/>
              </w:rPr>
              <w:t>Obserwacja pierwszego ruchu po zalaniu szalek</w:t>
            </w:r>
          </w:p>
        </w:tc>
        <w:tc>
          <w:tcPr>
            <w:tcW w:w="1886" w:type="dxa"/>
            <w:tcBorders>
              <w:top w:val="single" w:sz="4" w:space="0" w:color="auto"/>
              <w:left w:val="single" w:sz="24" w:space="0" w:color="auto"/>
            </w:tcBorders>
          </w:tcPr>
          <w:p w:rsidR="00FB7828" w:rsidRPr="000A1ACE" w:rsidRDefault="00FB7828" w:rsidP="00952160">
            <w:pPr>
              <w:rPr>
                <w:rFonts w:cstheme="minorHAnsi"/>
                <w:sz w:val="24"/>
                <w:szCs w:val="24"/>
              </w:rPr>
            </w:pPr>
            <w:r w:rsidRPr="000A1ACE">
              <w:rPr>
                <w:rFonts w:cstheme="minorHAnsi"/>
                <w:sz w:val="24"/>
                <w:szCs w:val="24"/>
              </w:rPr>
              <w:t>Pierwszy ruch po 7 minutach</w:t>
            </w:r>
          </w:p>
        </w:tc>
        <w:tc>
          <w:tcPr>
            <w:tcW w:w="1886" w:type="dxa"/>
            <w:tcBorders>
              <w:top w:val="single" w:sz="4" w:space="0" w:color="auto"/>
            </w:tcBorders>
          </w:tcPr>
          <w:p w:rsidR="00FB7828" w:rsidRPr="000A1ACE" w:rsidRDefault="00FB7828" w:rsidP="00952160">
            <w:pPr>
              <w:rPr>
                <w:rFonts w:cstheme="minorHAnsi"/>
                <w:sz w:val="24"/>
                <w:szCs w:val="24"/>
              </w:rPr>
            </w:pPr>
            <w:r w:rsidRPr="000A1ACE">
              <w:rPr>
                <w:rFonts w:cstheme="minorHAnsi"/>
                <w:sz w:val="24"/>
                <w:szCs w:val="24"/>
              </w:rPr>
              <w:t>Pierwszy ruch po 13 minutach</w:t>
            </w:r>
          </w:p>
        </w:tc>
        <w:tc>
          <w:tcPr>
            <w:tcW w:w="1886" w:type="dxa"/>
            <w:tcBorders>
              <w:top w:val="single" w:sz="4" w:space="0" w:color="auto"/>
            </w:tcBorders>
          </w:tcPr>
          <w:p w:rsidR="00FB7828" w:rsidRPr="00A61932" w:rsidRDefault="00FB7828" w:rsidP="00952160">
            <w:pPr>
              <w:rPr>
                <w:rFonts w:cstheme="minorHAnsi"/>
                <w:sz w:val="24"/>
                <w:szCs w:val="24"/>
                <w:highlight w:val="yellow"/>
              </w:rPr>
            </w:pPr>
            <w:r w:rsidRPr="00A61932">
              <w:rPr>
                <w:rFonts w:cstheme="minorHAnsi"/>
                <w:sz w:val="24"/>
                <w:szCs w:val="24"/>
                <w:highlight w:val="yellow"/>
              </w:rPr>
              <w:t>Pierwszy ruch po 50 minutach</w:t>
            </w:r>
          </w:p>
        </w:tc>
        <w:tc>
          <w:tcPr>
            <w:tcW w:w="1886" w:type="dxa"/>
            <w:tcBorders>
              <w:top w:val="single" w:sz="4" w:space="0" w:color="auto"/>
              <w:right w:val="single" w:sz="24" w:space="0" w:color="auto"/>
            </w:tcBorders>
          </w:tcPr>
          <w:p w:rsidR="00FB7828" w:rsidRPr="000A1ACE" w:rsidRDefault="00FB7828" w:rsidP="00952160">
            <w:pPr>
              <w:rPr>
                <w:rFonts w:cstheme="minorHAnsi"/>
                <w:sz w:val="24"/>
                <w:szCs w:val="24"/>
              </w:rPr>
            </w:pPr>
            <w:r w:rsidRPr="000A1ACE">
              <w:rPr>
                <w:rFonts w:cstheme="minorHAnsi"/>
                <w:sz w:val="24"/>
                <w:szCs w:val="24"/>
              </w:rPr>
              <w:t>Brak jakichkolwiek ruchów</w:t>
            </w:r>
          </w:p>
        </w:tc>
      </w:tr>
      <w:tr w:rsidR="00FB7828" w:rsidTr="00485C0C">
        <w:tc>
          <w:tcPr>
            <w:tcW w:w="1668" w:type="dxa"/>
            <w:tcBorders>
              <w:top w:val="single" w:sz="24" w:space="0" w:color="auto"/>
              <w:left w:val="single" w:sz="24" w:space="0" w:color="auto"/>
              <w:bottom w:val="single" w:sz="24" w:space="0" w:color="auto"/>
              <w:right w:val="single" w:sz="24" w:space="0" w:color="auto"/>
            </w:tcBorders>
          </w:tcPr>
          <w:p w:rsidR="00FB7828" w:rsidRPr="000A1ACE" w:rsidRDefault="00FB7828" w:rsidP="00952160">
            <w:pPr>
              <w:rPr>
                <w:rFonts w:cstheme="minorHAnsi"/>
                <w:b/>
                <w:sz w:val="24"/>
                <w:szCs w:val="24"/>
              </w:rPr>
            </w:pPr>
            <w:r w:rsidRPr="000A1ACE">
              <w:rPr>
                <w:rFonts w:cstheme="minorHAnsi"/>
                <w:b/>
                <w:sz w:val="24"/>
                <w:szCs w:val="24"/>
              </w:rPr>
              <w:t>Obserwacja po dwóch godzinach</w:t>
            </w:r>
          </w:p>
        </w:tc>
        <w:tc>
          <w:tcPr>
            <w:tcW w:w="1886" w:type="dxa"/>
            <w:tcBorders>
              <w:left w:val="single" w:sz="24" w:space="0" w:color="auto"/>
              <w:bottom w:val="single" w:sz="24" w:space="0" w:color="auto"/>
            </w:tcBorders>
          </w:tcPr>
          <w:p w:rsidR="00FB7828" w:rsidRPr="000A1ACE" w:rsidRDefault="00FB7828" w:rsidP="00952160">
            <w:pPr>
              <w:rPr>
                <w:rFonts w:cstheme="minorHAnsi"/>
                <w:sz w:val="24"/>
                <w:szCs w:val="24"/>
              </w:rPr>
            </w:pPr>
            <w:r w:rsidRPr="000A1ACE">
              <w:rPr>
                <w:rFonts w:cstheme="minorHAnsi"/>
                <w:sz w:val="24"/>
                <w:szCs w:val="24"/>
              </w:rPr>
              <w:t>8 osobników aktywnych</w:t>
            </w:r>
          </w:p>
        </w:tc>
        <w:tc>
          <w:tcPr>
            <w:tcW w:w="1886" w:type="dxa"/>
            <w:tcBorders>
              <w:bottom w:val="single" w:sz="24" w:space="0" w:color="auto"/>
            </w:tcBorders>
          </w:tcPr>
          <w:p w:rsidR="00FB7828" w:rsidRPr="000A1ACE" w:rsidRDefault="00FB7828" w:rsidP="00952160">
            <w:pPr>
              <w:rPr>
                <w:rFonts w:cstheme="minorHAnsi"/>
                <w:sz w:val="24"/>
                <w:szCs w:val="24"/>
              </w:rPr>
            </w:pPr>
            <w:r w:rsidRPr="000A1ACE">
              <w:rPr>
                <w:rFonts w:cstheme="minorHAnsi"/>
                <w:sz w:val="24"/>
                <w:szCs w:val="24"/>
              </w:rPr>
              <w:t>7 osobników aktywnych</w:t>
            </w:r>
          </w:p>
        </w:tc>
        <w:tc>
          <w:tcPr>
            <w:tcW w:w="1886" w:type="dxa"/>
            <w:tcBorders>
              <w:bottom w:val="single" w:sz="24" w:space="0" w:color="auto"/>
            </w:tcBorders>
          </w:tcPr>
          <w:p w:rsidR="00FB7828" w:rsidRPr="00A61932" w:rsidRDefault="00FB7828" w:rsidP="00952160">
            <w:pPr>
              <w:rPr>
                <w:rFonts w:cstheme="minorHAnsi"/>
                <w:sz w:val="24"/>
                <w:szCs w:val="24"/>
                <w:highlight w:val="yellow"/>
              </w:rPr>
            </w:pPr>
            <w:r w:rsidRPr="00A61932">
              <w:rPr>
                <w:rFonts w:cstheme="minorHAnsi"/>
                <w:sz w:val="24"/>
                <w:szCs w:val="24"/>
                <w:highlight w:val="yellow"/>
              </w:rPr>
              <w:t>2 osobniki w rozruchu</w:t>
            </w:r>
          </w:p>
        </w:tc>
        <w:tc>
          <w:tcPr>
            <w:tcW w:w="1886" w:type="dxa"/>
            <w:tcBorders>
              <w:bottom w:val="single" w:sz="24" w:space="0" w:color="auto"/>
              <w:right w:val="single" w:sz="24" w:space="0" w:color="auto"/>
            </w:tcBorders>
          </w:tcPr>
          <w:p w:rsidR="00FB7828" w:rsidRPr="000A1ACE" w:rsidRDefault="00FB7828" w:rsidP="00952160">
            <w:pPr>
              <w:keepNext/>
              <w:rPr>
                <w:rFonts w:cstheme="minorHAnsi"/>
                <w:sz w:val="24"/>
                <w:szCs w:val="24"/>
              </w:rPr>
            </w:pPr>
            <w:r w:rsidRPr="000A1ACE">
              <w:rPr>
                <w:rFonts w:cstheme="minorHAnsi"/>
                <w:sz w:val="24"/>
                <w:szCs w:val="24"/>
              </w:rPr>
              <w:t>Brak jakichkolwiek ruchów</w:t>
            </w:r>
          </w:p>
        </w:tc>
      </w:tr>
    </w:tbl>
    <w:p w:rsidR="00CE3224" w:rsidRDefault="00FB7828" w:rsidP="00FB7828">
      <w:pPr>
        <w:pStyle w:val="Legenda"/>
        <w:rPr>
          <w:i/>
          <w:color w:val="000000" w:themeColor="text1"/>
        </w:rPr>
      </w:pPr>
      <w:r w:rsidRPr="001A037A">
        <w:rPr>
          <w:i/>
          <w:color w:val="000000" w:themeColor="text1"/>
        </w:rPr>
        <w:t xml:space="preserve">Tabela </w:t>
      </w:r>
      <w:r w:rsidR="006C7F2D">
        <w:rPr>
          <w:i/>
          <w:color w:val="000000" w:themeColor="text1"/>
        </w:rPr>
        <w:fldChar w:fldCharType="begin"/>
      </w:r>
      <w:r w:rsidR="00D70EC6">
        <w:rPr>
          <w:i/>
          <w:color w:val="000000" w:themeColor="text1"/>
        </w:rPr>
        <w:instrText xml:space="preserve"> SEQ Tabela \* ARABIC </w:instrText>
      </w:r>
      <w:r w:rsidR="006C7F2D">
        <w:rPr>
          <w:i/>
          <w:color w:val="000000" w:themeColor="text1"/>
        </w:rPr>
        <w:fldChar w:fldCharType="separate"/>
      </w:r>
      <w:r w:rsidR="00A61932">
        <w:rPr>
          <w:i/>
          <w:noProof/>
          <w:color w:val="000000" w:themeColor="text1"/>
        </w:rPr>
        <w:t>1</w:t>
      </w:r>
      <w:r w:rsidR="006C7F2D">
        <w:rPr>
          <w:i/>
          <w:color w:val="000000" w:themeColor="text1"/>
        </w:rPr>
        <w:fldChar w:fldCharType="end"/>
      </w:r>
      <w:r w:rsidRPr="001A037A">
        <w:rPr>
          <w:i/>
          <w:color w:val="000000" w:themeColor="text1"/>
        </w:rPr>
        <w:t>.</w:t>
      </w:r>
      <w:r w:rsidRPr="0086144C">
        <w:rPr>
          <w:i/>
          <w:color w:val="000000" w:themeColor="text1"/>
        </w:rPr>
        <w:t xml:space="preserve">Obserwacje kultury niesporczaków M. tardigradum po </w:t>
      </w:r>
      <w:r>
        <w:rPr>
          <w:i/>
          <w:color w:val="000000" w:themeColor="text1"/>
        </w:rPr>
        <w:t xml:space="preserve">pierwszej </w:t>
      </w:r>
      <w:r w:rsidRPr="0086144C">
        <w:rPr>
          <w:i/>
          <w:color w:val="000000" w:themeColor="text1"/>
        </w:rPr>
        <w:t>anhydrobiozie z odczynnikiem BHAM</w:t>
      </w:r>
      <w:r>
        <w:rPr>
          <w:i/>
          <w:color w:val="000000" w:themeColor="text1"/>
        </w:rPr>
        <w:t xml:space="preserve"> działającym bezpośrednio</w:t>
      </w:r>
    </w:p>
    <w:tbl>
      <w:tblPr>
        <w:tblStyle w:val="Tabela-Siatka"/>
        <w:tblW w:w="0" w:type="auto"/>
        <w:tblLook w:val="04A0"/>
      </w:tblPr>
      <w:tblGrid>
        <w:gridCol w:w="1668"/>
        <w:gridCol w:w="1886"/>
        <w:gridCol w:w="1886"/>
        <w:gridCol w:w="1886"/>
        <w:gridCol w:w="1886"/>
      </w:tblGrid>
      <w:tr w:rsidR="004446C0" w:rsidTr="00485C0C">
        <w:tc>
          <w:tcPr>
            <w:tcW w:w="1668" w:type="dxa"/>
            <w:tcBorders>
              <w:top w:val="single" w:sz="24" w:space="0" w:color="auto"/>
              <w:left w:val="single" w:sz="24" w:space="0" w:color="auto"/>
              <w:bottom w:val="single" w:sz="24" w:space="0" w:color="auto"/>
              <w:right w:val="single" w:sz="24" w:space="0" w:color="auto"/>
            </w:tcBorders>
            <w:shd w:val="clear" w:color="auto" w:fill="000000" w:themeFill="text1"/>
          </w:tcPr>
          <w:p w:rsidR="004446C0" w:rsidRPr="000A1ACE" w:rsidRDefault="004446C0" w:rsidP="00952160">
            <w:pPr>
              <w:rPr>
                <w:rFonts w:cstheme="minorHAnsi"/>
                <w:b/>
                <w:sz w:val="24"/>
                <w:szCs w:val="24"/>
              </w:rPr>
            </w:pPr>
          </w:p>
        </w:tc>
        <w:tc>
          <w:tcPr>
            <w:tcW w:w="1886" w:type="dxa"/>
            <w:tcBorders>
              <w:top w:val="single" w:sz="24" w:space="0" w:color="auto"/>
              <w:left w:val="single" w:sz="24" w:space="0" w:color="auto"/>
              <w:bottom w:val="single" w:sz="24" w:space="0" w:color="auto"/>
              <w:right w:val="single" w:sz="24" w:space="0" w:color="auto"/>
            </w:tcBorders>
          </w:tcPr>
          <w:p w:rsidR="004446C0" w:rsidRDefault="004446C0" w:rsidP="00457889">
            <w:pPr>
              <w:rPr>
                <w:rFonts w:ascii="Calibri" w:eastAsia="Calibri" w:hAnsi="Calibri" w:cs="Calibri"/>
              </w:rPr>
            </w:pPr>
            <w:r>
              <w:rPr>
                <w:rFonts w:ascii="Calibri" w:eastAsia="Calibri" w:hAnsi="Calibri" w:cs="Calibri"/>
                <w:sz w:val="24"/>
              </w:rPr>
              <w:t>Kontrola w wodzie</w:t>
            </w:r>
          </w:p>
        </w:tc>
        <w:tc>
          <w:tcPr>
            <w:tcW w:w="1886" w:type="dxa"/>
            <w:tcBorders>
              <w:top w:val="single" w:sz="24" w:space="0" w:color="auto"/>
              <w:left w:val="single" w:sz="24" w:space="0" w:color="auto"/>
              <w:bottom w:val="single" w:sz="24" w:space="0" w:color="auto"/>
              <w:right w:val="single" w:sz="24" w:space="0" w:color="auto"/>
            </w:tcBorders>
          </w:tcPr>
          <w:p w:rsidR="004446C0" w:rsidRDefault="004446C0" w:rsidP="00457889">
            <w:pPr>
              <w:rPr>
                <w:rFonts w:ascii="Calibri" w:eastAsia="Calibri" w:hAnsi="Calibri" w:cs="Calibri"/>
              </w:rPr>
            </w:pPr>
            <w:r>
              <w:rPr>
                <w:rFonts w:ascii="Calibri" w:eastAsia="Calibri" w:hAnsi="Calibri" w:cs="Calibri"/>
                <w:sz w:val="24"/>
              </w:rPr>
              <w:t xml:space="preserve">Kontrola </w:t>
            </w:r>
            <w:r>
              <w:rPr>
                <w:rFonts w:ascii="Calibri" w:eastAsia="Calibri" w:hAnsi="Calibri" w:cs="Calibri"/>
                <w:sz w:val="24"/>
              </w:rPr>
              <w:br/>
              <w:t xml:space="preserve">w wodzie </w:t>
            </w:r>
            <w:r>
              <w:rPr>
                <w:rFonts w:ascii="Calibri" w:eastAsia="Calibri" w:hAnsi="Calibri" w:cs="Calibri"/>
                <w:sz w:val="24"/>
              </w:rPr>
              <w:br/>
              <w:t>+ MetOH</w:t>
            </w:r>
          </w:p>
        </w:tc>
        <w:tc>
          <w:tcPr>
            <w:tcW w:w="1886" w:type="dxa"/>
            <w:tcBorders>
              <w:top w:val="single" w:sz="24" w:space="0" w:color="auto"/>
              <w:left w:val="single" w:sz="24" w:space="0" w:color="auto"/>
              <w:bottom w:val="single" w:sz="24" w:space="0" w:color="auto"/>
              <w:right w:val="single" w:sz="24" w:space="0" w:color="auto"/>
            </w:tcBorders>
          </w:tcPr>
          <w:p w:rsidR="004446C0" w:rsidRDefault="004446C0" w:rsidP="00457889">
            <w:pPr>
              <w:rPr>
                <w:rFonts w:ascii="Calibri" w:eastAsia="Calibri" w:hAnsi="Calibri" w:cs="Calibri"/>
              </w:rPr>
            </w:pPr>
            <w:r>
              <w:rPr>
                <w:rFonts w:ascii="Calibri" w:eastAsia="Calibri" w:hAnsi="Calibri" w:cs="Calibri"/>
                <w:sz w:val="24"/>
              </w:rPr>
              <w:t>1 mM BHAM</w:t>
            </w:r>
          </w:p>
        </w:tc>
        <w:tc>
          <w:tcPr>
            <w:tcW w:w="1886" w:type="dxa"/>
            <w:tcBorders>
              <w:top w:val="single" w:sz="24" w:space="0" w:color="auto"/>
              <w:left w:val="single" w:sz="24" w:space="0" w:color="auto"/>
              <w:bottom w:val="single" w:sz="24" w:space="0" w:color="auto"/>
              <w:right w:val="single" w:sz="24" w:space="0" w:color="auto"/>
            </w:tcBorders>
          </w:tcPr>
          <w:p w:rsidR="004446C0" w:rsidRDefault="004446C0" w:rsidP="00457889">
            <w:pPr>
              <w:rPr>
                <w:rFonts w:ascii="Calibri" w:eastAsia="Calibri" w:hAnsi="Calibri" w:cs="Calibri"/>
              </w:rPr>
            </w:pPr>
            <w:r>
              <w:rPr>
                <w:rFonts w:ascii="Calibri" w:eastAsia="Calibri" w:hAnsi="Calibri" w:cs="Calibri"/>
                <w:sz w:val="24"/>
              </w:rPr>
              <w:t>3mM BHAM</w:t>
            </w:r>
          </w:p>
        </w:tc>
      </w:tr>
      <w:tr w:rsidR="00FB7828" w:rsidTr="00485C0C">
        <w:tc>
          <w:tcPr>
            <w:tcW w:w="1668" w:type="dxa"/>
            <w:tcBorders>
              <w:top w:val="single" w:sz="24" w:space="0" w:color="auto"/>
              <w:left w:val="single" w:sz="24" w:space="0" w:color="auto"/>
              <w:bottom w:val="single" w:sz="24" w:space="0" w:color="auto"/>
              <w:right w:val="single" w:sz="24" w:space="0" w:color="auto"/>
            </w:tcBorders>
          </w:tcPr>
          <w:p w:rsidR="00FB7828" w:rsidRPr="000A1ACE" w:rsidRDefault="00FB7828" w:rsidP="00952160">
            <w:pPr>
              <w:rPr>
                <w:rFonts w:cstheme="minorHAnsi"/>
                <w:b/>
                <w:sz w:val="24"/>
                <w:szCs w:val="24"/>
              </w:rPr>
            </w:pPr>
            <w:r w:rsidRPr="000A1ACE">
              <w:rPr>
                <w:rFonts w:cstheme="minorHAnsi"/>
                <w:b/>
                <w:sz w:val="24"/>
                <w:szCs w:val="24"/>
              </w:rPr>
              <w:t>Obserwacja zawartości szalek przed zalaniem</w:t>
            </w:r>
          </w:p>
        </w:tc>
        <w:tc>
          <w:tcPr>
            <w:tcW w:w="1886" w:type="dxa"/>
            <w:tcBorders>
              <w:top w:val="single" w:sz="24" w:space="0" w:color="auto"/>
              <w:left w:val="single" w:sz="24" w:space="0" w:color="auto"/>
              <w:bottom w:val="single" w:sz="4" w:space="0" w:color="auto"/>
              <w:right w:val="single" w:sz="4" w:space="0" w:color="auto"/>
            </w:tcBorders>
          </w:tcPr>
          <w:p w:rsidR="00FB7828" w:rsidRPr="000A1ACE" w:rsidRDefault="00FB7828" w:rsidP="00952160">
            <w:pPr>
              <w:rPr>
                <w:rFonts w:cstheme="minorHAnsi"/>
                <w:sz w:val="24"/>
                <w:szCs w:val="24"/>
              </w:rPr>
            </w:pPr>
            <w:r w:rsidRPr="000A1ACE">
              <w:rPr>
                <w:rFonts w:cstheme="minorHAnsi"/>
                <w:sz w:val="24"/>
                <w:szCs w:val="24"/>
              </w:rPr>
              <w:t>9 w stanie baryłki, 1 zaginiony</w:t>
            </w:r>
          </w:p>
        </w:tc>
        <w:tc>
          <w:tcPr>
            <w:tcW w:w="1886" w:type="dxa"/>
            <w:tcBorders>
              <w:top w:val="single" w:sz="24" w:space="0" w:color="auto"/>
              <w:left w:val="single" w:sz="4" w:space="0" w:color="auto"/>
              <w:bottom w:val="single" w:sz="4" w:space="0" w:color="auto"/>
              <w:right w:val="single" w:sz="4" w:space="0" w:color="auto"/>
            </w:tcBorders>
          </w:tcPr>
          <w:p w:rsidR="00FB7828" w:rsidRPr="000A1ACE" w:rsidRDefault="00FB7828" w:rsidP="00952160">
            <w:pPr>
              <w:rPr>
                <w:rFonts w:cstheme="minorHAnsi"/>
                <w:sz w:val="24"/>
                <w:szCs w:val="24"/>
              </w:rPr>
            </w:pPr>
            <w:r w:rsidRPr="000A1ACE">
              <w:rPr>
                <w:rFonts w:cstheme="minorHAnsi"/>
                <w:sz w:val="24"/>
                <w:szCs w:val="24"/>
              </w:rPr>
              <w:t>10 w stanie baryłki</w:t>
            </w:r>
          </w:p>
        </w:tc>
        <w:tc>
          <w:tcPr>
            <w:tcW w:w="1886" w:type="dxa"/>
            <w:tcBorders>
              <w:top w:val="single" w:sz="24" w:space="0" w:color="auto"/>
              <w:left w:val="single" w:sz="4" w:space="0" w:color="auto"/>
              <w:bottom w:val="single" w:sz="4" w:space="0" w:color="auto"/>
              <w:right w:val="single" w:sz="4" w:space="0" w:color="auto"/>
            </w:tcBorders>
          </w:tcPr>
          <w:p w:rsidR="00FB7828" w:rsidRPr="000A1ACE" w:rsidRDefault="00FB7828" w:rsidP="00952160">
            <w:pPr>
              <w:rPr>
                <w:rFonts w:cstheme="minorHAnsi"/>
                <w:sz w:val="24"/>
                <w:szCs w:val="24"/>
              </w:rPr>
            </w:pPr>
            <w:r w:rsidRPr="000A1ACE">
              <w:rPr>
                <w:rFonts w:cstheme="minorHAnsi"/>
                <w:sz w:val="24"/>
                <w:szCs w:val="24"/>
              </w:rPr>
              <w:t>8 w stanie baryłki, 2 zaginione</w:t>
            </w:r>
          </w:p>
        </w:tc>
        <w:tc>
          <w:tcPr>
            <w:tcW w:w="1886" w:type="dxa"/>
            <w:tcBorders>
              <w:top w:val="single" w:sz="24" w:space="0" w:color="auto"/>
              <w:left w:val="single" w:sz="4" w:space="0" w:color="auto"/>
              <w:bottom w:val="single" w:sz="4" w:space="0" w:color="auto"/>
              <w:right w:val="single" w:sz="24" w:space="0" w:color="auto"/>
            </w:tcBorders>
          </w:tcPr>
          <w:p w:rsidR="00FB7828" w:rsidRPr="000A1ACE" w:rsidRDefault="00FB7828" w:rsidP="00952160">
            <w:pPr>
              <w:rPr>
                <w:rFonts w:cstheme="minorHAnsi"/>
                <w:sz w:val="24"/>
                <w:szCs w:val="24"/>
              </w:rPr>
            </w:pPr>
            <w:r w:rsidRPr="000A1ACE">
              <w:rPr>
                <w:rFonts w:cstheme="minorHAnsi"/>
                <w:sz w:val="24"/>
                <w:szCs w:val="24"/>
              </w:rPr>
              <w:t>9 baryłek, 1 zaginiony</w:t>
            </w:r>
          </w:p>
        </w:tc>
      </w:tr>
      <w:tr w:rsidR="00FB7828" w:rsidTr="00485C0C">
        <w:tc>
          <w:tcPr>
            <w:tcW w:w="1668" w:type="dxa"/>
            <w:tcBorders>
              <w:top w:val="single" w:sz="24" w:space="0" w:color="auto"/>
              <w:left w:val="single" w:sz="24" w:space="0" w:color="auto"/>
              <w:bottom w:val="single" w:sz="24" w:space="0" w:color="auto"/>
              <w:right w:val="single" w:sz="24" w:space="0" w:color="auto"/>
            </w:tcBorders>
          </w:tcPr>
          <w:p w:rsidR="00FB7828" w:rsidRPr="000A1ACE" w:rsidRDefault="00FB7828" w:rsidP="00952160">
            <w:pPr>
              <w:rPr>
                <w:rFonts w:cstheme="minorHAnsi"/>
                <w:b/>
                <w:sz w:val="24"/>
                <w:szCs w:val="24"/>
              </w:rPr>
            </w:pPr>
            <w:r w:rsidRPr="000A1ACE">
              <w:rPr>
                <w:rFonts w:cstheme="minorHAnsi"/>
                <w:b/>
                <w:sz w:val="24"/>
                <w:szCs w:val="24"/>
              </w:rPr>
              <w:t>Obserwacja pierwszego ruchu po zalaniu szalek</w:t>
            </w:r>
          </w:p>
        </w:tc>
        <w:tc>
          <w:tcPr>
            <w:tcW w:w="1886" w:type="dxa"/>
            <w:tcBorders>
              <w:top w:val="single" w:sz="4" w:space="0" w:color="auto"/>
              <w:left w:val="single" w:sz="24" w:space="0" w:color="auto"/>
            </w:tcBorders>
          </w:tcPr>
          <w:p w:rsidR="00FB7828" w:rsidRPr="000A1ACE" w:rsidRDefault="00FB7828" w:rsidP="00952160">
            <w:pPr>
              <w:rPr>
                <w:rFonts w:cstheme="minorHAnsi"/>
                <w:sz w:val="24"/>
                <w:szCs w:val="24"/>
              </w:rPr>
            </w:pPr>
            <w:r w:rsidRPr="000A1ACE">
              <w:rPr>
                <w:rFonts w:cstheme="minorHAnsi"/>
                <w:sz w:val="24"/>
                <w:szCs w:val="24"/>
              </w:rPr>
              <w:t>Pierwszy ruch po 9 minutach</w:t>
            </w:r>
          </w:p>
        </w:tc>
        <w:tc>
          <w:tcPr>
            <w:tcW w:w="1886" w:type="dxa"/>
            <w:tcBorders>
              <w:top w:val="single" w:sz="4" w:space="0" w:color="auto"/>
            </w:tcBorders>
          </w:tcPr>
          <w:p w:rsidR="00FB7828" w:rsidRPr="000A1ACE" w:rsidRDefault="00FB7828" w:rsidP="00952160">
            <w:pPr>
              <w:rPr>
                <w:rFonts w:cstheme="minorHAnsi"/>
                <w:sz w:val="24"/>
                <w:szCs w:val="24"/>
              </w:rPr>
            </w:pPr>
            <w:r w:rsidRPr="000A1ACE">
              <w:rPr>
                <w:rFonts w:cstheme="minorHAnsi"/>
                <w:sz w:val="24"/>
                <w:szCs w:val="24"/>
              </w:rPr>
              <w:t>Pierwszy ruch po 6 minutach</w:t>
            </w:r>
          </w:p>
        </w:tc>
        <w:tc>
          <w:tcPr>
            <w:tcW w:w="1886" w:type="dxa"/>
            <w:tcBorders>
              <w:top w:val="single" w:sz="4" w:space="0" w:color="auto"/>
            </w:tcBorders>
          </w:tcPr>
          <w:p w:rsidR="00FB7828" w:rsidRPr="000A1ACE" w:rsidRDefault="00FB7828" w:rsidP="00952160">
            <w:pPr>
              <w:rPr>
                <w:rFonts w:cstheme="minorHAnsi"/>
                <w:sz w:val="24"/>
                <w:szCs w:val="24"/>
              </w:rPr>
            </w:pPr>
            <w:r w:rsidRPr="000A1ACE">
              <w:rPr>
                <w:rFonts w:cstheme="minorHAnsi"/>
                <w:sz w:val="24"/>
                <w:szCs w:val="24"/>
              </w:rPr>
              <w:t>Pierwszy ruch po 8 minutach</w:t>
            </w:r>
          </w:p>
        </w:tc>
        <w:tc>
          <w:tcPr>
            <w:tcW w:w="1886" w:type="dxa"/>
            <w:tcBorders>
              <w:top w:val="single" w:sz="4" w:space="0" w:color="auto"/>
              <w:right w:val="single" w:sz="24" w:space="0" w:color="auto"/>
            </w:tcBorders>
          </w:tcPr>
          <w:p w:rsidR="00FB7828" w:rsidRPr="000A1ACE" w:rsidRDefault="00FB7828" w:rsidP="00952160">
            <w:pPr>
              <w:rPr>
                <w:rFonts w:cstheme="minorHAnsi"/>
                <w:sz w:val="24"/>
                <w:szCs w:val="24"/>
              </w:rPr>
            </w:pPr>
            <w:r w:rsidRPr="000A1ACE">
              <w:rPr>
                <w:rFonts w:cstheme="minorHAnsi"/>
                <w:sz w:val="24"/>
                <w:szCs w:val="24"/>
              </w:rPr>
              <w:t>Pierwszy ruch po 8 minutach</w:t>
            </w:r>
          </w:p>
        </w:tc>
      </w:tr>
      <w:tr w:rsidR="00FB7828" w:rsidTr="00485C0C">
        <w:tc>
          <w:tcPr>
            <w:tcW w:w="1668" w:type="dxa"/>
            <w:tcBorders>
              <w:top w:val="single" w:sz="24" w:space="0" w:color="auto"/>
              <w:left w:val="single" w:sz="24" w:space="0" w:color="auto"/>
              <w:bottom w:val="single" w:sz="24" w:space="0" w:color="auto"/>
              <w:right w:val="single" w:sz="24" w:space="0" w:color="auto"/>
            </w:tcBorders>
          </w:tcPr>
          <w:p w:rsidR="00FB7828" w:rsidRPr="000A1ACE" w:rsidRDefault="00FB7828" w:rsidP="00952160">
            <w:pPr>
              <w:rPr>
                <w:rFonts w:cstheme="minorHAnsi"/>
                <w:b/>
                <w:sz w:val="24"/>
                <w:szCs w:val="24"/>
              </w:rPr>
            </w:pPr>
            <w:r w:rsidRPr="000A1ACE">
              <w:rPr>
                <w:rFonts w:cstheme="minorHAnsi"/>
                <w:b/>
                <w:sz w:val="24"/>
                <w:szCs w:val="24"/>
              </w:rPr>
              <w:t>Obserwacja po dwóch godzinach</w:t>
            </w:r>
          </w:p>
        </w:tc>
        <w:tc>
          <w:tcPr>
            <w:tcW w:w="1886" w:type="dxa"/>
            <w:tcBorders>
              <w:left w:val="single" w:sz="24" w:space="0" w:color="auto"/>
              <w:bottom w:val="single" w:sz="24" w:space="0" w:color="auto"/>
            </w:tcBorders>
          </w:tcPr>
          <w:p w:rsidR="00FB7828" w:rsidRPr="000A1ACE" w:rsidRDefault="005949CA" w:rsidP="00952160">
            <w:pPr>
              <w:rPr>
                <w:rFonts w:cstheme="minorHAnsi"/>
                <w:sz w:val="24"/>
                <w:szCs w:val="24"/>
              </w:rPr>
            </w:pPr>
            <w:r>
              <w:rPr>
                <w:rFonts w:cstheme="minorHAnsi"/>
                <w:sz w:val="24"/>
                <w:szCs w:val="24"/>
              </w:rPr>
              <w:t>7</w:t>
            </w:r>
            <w:r w:rsidR="00FB7828" w:rsidRPr="000A1ACE">
              <w:rPr>
                <w:rFonts w:cstheme="minorHAnsi"/>
                <w:sz w:val="24"/>
                <w:szCs w:val="24"/>
              </w:rPr>
              <w:t xml:space="preserve"> osobników aktywnych</w:t>
            </w:r>
          </w:p>
        </w:tc>
        <w:tc>
          <w:tcPr>
            <w:tcW w:w="1886" w:type="dxa"/>
            <w:tcBorders>
              <w:bottom w:val="single" w:sz="24" w:space="0" w:color="auto"/>
            </w:tcBorders>
          </w:tcPr>
          <w:p w:rsidR="00FB7828" w:rsidRPr="000A1ACE" w:rsidRDefault="005949CA" w:rsidP="00952160">
            <w:pPr>
              <w:rPr>
                <w:rFonts w:cstheme="minorHAnsi"/>
                <w:sz w:val="24"/>
                <w:szCs w:val="24"/>
              </w:rPr>
            </w:pPr>
            <w:r>
              <w:rPr>
                <w:rFonts w:cstheme="minorHAnsi"/>
                <w:sz w:val="24"/>
                <w:szCs w:val="24"/>
              </w:rPr>
              <w:t>8</w:t>
            </w:r>
            <w:r w:rsidR="00B94F2C">
              <w:rPr>
                <w:rFonts w:cstheme="minorHAnsi"/>
                <w:sz w:val="24"/>
                <w:szCs w:val="24"/>
              </w:rPr>
              <w:t xml:space="preserve"> osobników aktywnych</w:t>
            </w:r>
          </w:p>
        </w:tc>
        <w:tc>
          <w:tcPr>
            <w:tcW w:w="1886" w:type="dxa"/>
            <w:tcBorders>
              <w:bottom w:val="single" w:sz="24" w:space="0" w:color="auto"/>
            </w:tcBorders>
          </w:tcPr>
          <w:p w:rsidR="00FB7828" w:rsidRPr="000A1ACE" w:rsidRDefault="007418CD" w:rsidP="00952160">
            <w:pPr>
              <w:rPr>
                <w:rFonts w:cstheme="minorHAnsi"/>
                <w:sz w:val="24"/>
                <w:szCs w:val="24"/>
              </w:rPr>
            </w:pPr>
            <w:r>
              <w:rPr>
                <w:rFonts w:cstheme="minorHAnsi"/>
                <w:sz w:val="24"/>
                <w:szCs w:val="24"/>
              </w:rPr>
              <w:t>8 osobników aktywnych</w:t>
            </w:r>
          </w:p>
        </w:tc>
        <w:tc>
          <w:tcPr>
            <w:tcW w:w="1886" w:type="dxa"/>
            <w:tcBorders>
              <w:bottom w:val="single" w:sz="24" w:space="0" w:color="auto"/>
              <w:right w:val="single" w:sz="24" w:space="0" w:color="auto"/>
            </w:tcBorders>
          </w:tcPr>
          <w:p w:rsidR="00FB7828" w:rsidRPr="000A1ACE" w:rsidRDefault="003539FF" w:rsidP="00952160">
            <w:pPr>
              <w:keepNext/>
              <w:rPr>
                <w:rFonts w:cstheme="minorHAnsi"/>
                <w:sz w:val="24"/>
                <w:szCs w:val="24"/>
              </w:rPr>
            </w:pPr>
            <w:r>
              <w:rPr>
                <w:rFonts w:cstheme="minorHAnsi"/>
                <w:sz w:val="24"/>
                <w:szCs w:val="24"/>
              </w:rPr>
              <w:t>7 osobników aktywnych</w:t>
            </w:r>
          </w:p>
        </w:tc>
      </w:tr>
    </w:tbl>
    <w:p w:rsidR="00FB7828" w:rsidRDefault="00FB7828" w:rsidP="00FB7828">
      <w:pPr>
        <w:pStyle w:val="Legenda"/>
      </w:pPr>
      <w:r w:rsidRPr="006B336B">
        <w:rPr>
          <w:i/>
          <w:color w:val="000000" w:themeColor="text1"/>
        </w:rPr>
        <w:t xml:space="preserve">Tabela </w:t>
      </w:r>
      <w:r w:rsidR="006C7F2D">
        <w:rPr>
          <w:i/>
          <w:color w:val="000000" w:themeColor="text1"/>
        </w:rPr>
        <w:fldChar w:fldCharType="begin"/>
      </w:r>
      <w:r w:rsidR="00D70EC6">
        <w:rPr>
          <w:i/>
          <w:color w:val="000000" w:themeColor="text1"/>
        </w:rPr>
        <w:instrText xml:space="preserve"> SEQ Tabela \* ARABIC </w:instrText>
      </w:r>
      <w:r w:rsidR="006C7F2D">
        <w:rPr>
          <w:i/>
          <w:color w:val="000000" w:themeColor="text1"/>
        </w:rPr>
        <w:fldChar w:fldCharType="separate"/>
      </w:r>
      <w:r w:rsidR="00A61932">
        <w:rPr>
          <w:i/>
          <w:noProof/>
          <w:color w:val="000000" w:themeColor="text1"/>
        </w:rPr>
        <w:t>2</w:t>
      </w:r>
      <w:r w:rsidR="006C7F2D">
        <w:rPr>
          <w:i/>
          <w:color w:val="000000" w:themeColor="text1"/>
        </w:rPr>
        <w:fldChar w:fldCharType="end"/>
      </w:r>
      <w:r w:rsidRPr="006B336B">
        <w:rPr>
          <w:i/>
          <w:color w:val="000000" w:themeColor="text1"/>
        </w:rPr>
        <w:t>.</w:t>
      </w:r>
      <w:r w:rsidRPr="0086144C">
        <w:rPr>
          <w:i/>
          <w:color w:val="000000" w:themeColor="text1"/>
        </w:rPr>
        <w:t>Obserwacje kultury niesporczaków M. tardigradum po anhydrobiozie z odczynnikiem BHAM</w:t>
      </w:r>
      <w:r>
        <w:rPr>
          <w:i/>
          <w:color w:val="000000" w:themeColor="text1"/>
        </w:rPr>
        <w:t xml:space="preserve"> działającym pośrednio</w:t>
      </w:r>
    </w:p>
    <w:p w:rsidR="00FB7828" w:rsidRDefault="00FB7828" w:rsidP="00FB7828">
      <w:pPr>
        <w:pStyle w:val="Nagwek2"/>
      </w:pPr>
      <w:r>
        <w:t>Eksperyment nr 2</w:t>
      </w:r>
    </w:p>
    <w:p w:rsidR="00FB7828" w:rsidRDefault="00FB7828" w:rsidP="00FB7828">
      <w:pPr>
        <w:rPr>
          <w:rFonts w:cstheme="minorHAnsi"/>
          <w:sz w:val="24"/>
          <w:szCs w:val="24"/>
        </w:rPr>
      </w:pPr>
      <w:r w:rsidRPr="00422985">
        <w:rPr>
          <w:rFonts w:cstheme="minorHAnsi"/>
          <w:sz w:val="24"/>
          <w:szCs w:val="24"/>
        </w:rPr>
        <w:t xml:space="preserve">W </w:t>
      </w:r>
      <w:r>
        <w:rPr>
          <w:rFonts w:cstheme="minorHAnsi"/>
          <w:sz w:val="24"/>
          <w:szCs w:val="24"/>
        </w:rPr>
        <w:t xml:space="preserve">drugimeksperymencie polegającym na poddaniu działaniu bezpośrednim inhibitorem BHAM dziesięciu niesporczaków </w:t>
      </w:r>
      <w:r>
        <w:rPr>
          <w:rFonts w:cstheme="minorHAnsi"/>
          <w:i/>
          <w:sz w:val="24"/>
          <w:szCs w:val="24"/>
        </w:rPr>
        <w:t>M. tardigradum</w:t>
      </w:r>
      <w:r>
        <w:rPr>
          <w:rFonts w:cstheme="minorHAnsi"/>
          <w:sz w:val="24"/>
          <w:szCs w:val="24"/>
        </w:rPr>
        <w:t xml:space="preserve"> nie mierzono czasu pierwszego ruchu danego osobnika, lecz obserwowano daną szalkę po godzinie i po dobie dla uzyskania bardziej globalnego poglądu. Tak samo jak w poprzednim eksperymencie w czterech szalkach umieszczono po dziesięć niesporczaków w następujących stężeniach środowiska:</w:t>
      </w:r>
    </w:p>
    <w:p w:rsidR="00193465" w:rsidRPr="001A45F8" w:rsidRDefault="00193465" w:rsidP="00193465">
      <w:pPr>
        <w:numPr>
          <w:ilvl w:val="0"/>
          <w:numId w:val="5"/>
        </w:numPr>
        <w:rPr>
          <w:rFonts w:ascii="Calibri" w:eastAsia="Calibri" w:hAnsi="Calibri" w:cs="Calibri"/>
          <w:sz w:val="24"/>
        </w:rPr>
      </w:pPr>
      <w:r>
        <w:rPr>
          <w:rFonts w:ascii="Calibri" w:eastAsia="Calibri" w:hAnsi="Calibri" w:cs="Calibri"/>
          <w:sz w:val="24"/>
        </w:rPr>
        <w:t xml:space="preserve">400 µl wody (próba kontrolna); </w:t>
      </w:r>
    </w:p>
    <w:p w:rsidR="00193465" w:rsidRPr="001A45F8" w:rsidRDefault="00193465" w:rsidP="00193465">
      <w:pPr>
        <w:numPr>
          <w:ilvl w:val="0"/>
          <w:numId w:val="5"/>
        </w:numPr>
        <w:rPr>
          <w:rFonts w:ascii="Calibri" w:eastAsia="Calibri" w:hAnsi="Calibri" w:cs="Calibri"/>
          <w:sz w:val="24"/>
        </w:rPr>
      </w:pPr>
      <w:r>
        <w:rPr>
          <w:rFonts w:ascii="Calibri" w:eastAsia="Calibri" w:hAnsi="Calibri" w:cs="Calibri"/>
          <w:sz w:val="24"/>
        </w:rPr>
        <w:t>400 µl wody i 1.2 µl rozpuszczalnika (MetOH, kontrola rozpuszczalnika);</w:t>
      </w:r>
    </w:p>
    <w:p w:rsidR="00193465" w:rsidRDefault="00193465" w:rsidP="00193465">
      <w:pPr>
        <w:numPr>
          <w:ilvl w:val="0"/>
          <w:numId w:val="5"/>
        </w:numPr>
        <w:rPr>
          <w:rFonts w:ascii="Calibri" w:eastAsia="Calibri" w:hAnsi="Calibri" w:cs="Calibri"/>
          <w:sz w:val="24"/>
        </w:rPr>
      </w:pPr>
      <w:r w:rsidRPr="001A45F8">
        <w:rPr>
          <w:rFonts w:ascii="Calibri" w:eastAsia="Calibri" w:hAnsi="Calibri" w:cs="Calibri"/>
          <w:sz w:val="24"/>
        </w:rPr>
        <w:lastRenderedPageBreak/>
        <w:t xml:space="preserve">400 µl wody i 1.2 µl roztworu odczynnika BHAM w rozpuszczalniku, o końcowym stężeniu </w:t>
      </w:r>
      <w:r w:rsidR="00726CCB">
        <w:rPr>
          <w:rFonts w:ascii="Calibri" w:eastAsia="Calibri" w:hAnsi="Calibri" w:cs="Calibri"/>
          <w:sz w:val="24"/>
        </w:rPr>
        <w:t>0.</w:t>
      </w:r>
      <w:r w:rsidRPr="001A45F8">
        <w:rPr>
          <w:rFonts w:ascii="Calibri" w:eastAsia="Calibri" w:hAnsi="Calibri" w:cs="Calibri"/>
          <w:sz w:val="24"/>
        </w:rPr>
        <w:t>1 mM;</w:t>
      </w:r>
    </w:p>
    <w:p w:rsidR="00193465" w:rsidRPr="001A45F8" w:rsidRDefault="00193465" w:rsidP="00193465">
      <w:pPr>
        <w:numPr>
          <w:ilvl w:val="0"/>
          <w:numId w:val="5"/>
        </w:numPr>
        <w:rPr>
          <w:rFonts w:ascii="Calibri" w:eastAsia="Calibri" w:hAnsi="Calibri" w:cs="Calibri"/>
          <w:sz w:val="24"/>
        </w:rPr>
      </w:pPr>
      <w:r w:rsidRPr="001A45F8">
        <w:rPr>
          <w:rFonts w:ascii="Calibri" w:eastAsia="Calibri" w:hAnsi="Calibri" w:cs="Calibri"/>
          <w:sz w:val="24"/>
        </w:rPr>
        <w:t xml:space="preserve">400 µl wody i 1.2µl roztworu odczynnika BHAM w rozpuszczalniku, o końcowym stężeniu </w:t>
      </w:r>
      <w:r w:rsidR="00726CCB">
        <w:rPr>
          <w:rFonts w:ascii="Calibri" w:eastAsia="Calibri" w:hAnsi="Calibri" w:cs="Calibri"/>
          <w:sz w:val="24"/>
        </w:rPr>
        <w:t>1</w:t>
      </w:r>
      <w:r w:rsidRPr="001A45F8">
        <w:rPr>
          <w:rFonts w:ascii="Calibri" w:eastAsia="Calibri" w:hAnsi="Calibri" w:cs="Calibri"/>
          <w:sz w:val="24"/>
        </w:rPr>
        <w:t>mM</w:t>
      </w:r>
    </w:p>
    <w:p w:rsidR="00741929" w:rsidRDefault="00FB7828">
      <w:r>
        <w:rPr>
          <w:rFonts w:cstheme="minorHAnsi"/>
          <w:sz w:val="24"/>
          <w:szCs w:val="24"/>
        </w:rPr>
        <w:t>Tym razem jednak nie przeprowadzono eksperymentu pośredniego, ponieważ wyniki pokazały, że działanie na niesporczaki w taki sposób przynosi znikome efekty</w:t>
      </w:r>
      <w:r w:rsidR="00CE3224">
        <w:rPr>
          <w:rFonts w:cstheme="minorHAnsi"/>
          <w:sz w:val="24"/>
          <w:szCs w:val="24"/>
        </w:rPr>
        <w:t>, tj. nie obserwuje zmniejszonej ilości wybudzonych niesporczaków</w:t>
      </w:r>
      <w:r>
        <w:rPr>
          <w:rFonts w:cstheme="minorHAnsi"/>
          <w:sz w:val="24"/>
          <w:szCs w:val="24"/>
        </w:rPr>
        <w:t>.</w:t>
      </w:r>
    </w:p>
    <w:tbl>
      <w:tblPr>
        <w:tblStyle w:val="Tabela-Siatka"/>
        <w:tblW w:w="0" w:type="auto"/>
        <w:tblLook w:val="04A0"/>
      </w:tblPr>
      <w:tblGrid>
        <w:gridCol w:w="1668"/>
        <w:gridCol w:w="1886"/>
        <w:gridCol w:w="1886"/>
        <w:gridCol w:w="1886"/>
        <w:gridCol w:w="1886"/>
      </w:tblGrid>
      <w:tr w:rsidR="0095153A" w:rsidRPr="00F14AFD" w:rsidTr="00485C0C">
        <w:tc>
          <w:tcPr>
            <w:tcW w:w="1668" w:type="dxa"/>
            <w:tcBorders>
              <w:top w:val="single" w:sz="24" w:space="0" w:color="auto"/>
              <w:left w:val="single" w:sz="24" w:space="0" w:color="auto"/>
              <w:bottom w:val="single" w:sz="24" w:space="0" w:color="auto"/>
              <w:right w:val="single" w:sz="24" w:space="0" w:color="auto"/>
            </w:tcBorders>
            <w:shd w:val="clear" w:color="auto" w:fill="000000" w:themeFill="text1"/>
          </w:tcPr>
          <w:p w:rsidR="0095153A" w:rsidRPr="00F14AFD" w:rsidRDefault="0095153A" w:rsidP="00726CCB">
            <w:pPr>
              <w:rPr>
                <w:rFonts w:cstheme="minorHAnsi"/>
                <w:b/>
              </w:rPr>
            </w:pPr>
            <w:r>
              <w:rPr>
                <w:rFonts w:cstheme="minorHAnsi"/>
                <w:sz w:val="24"/>
                <w:szCs w:val="24"/>
              </w:rPr>
              <w:br w:type="page"/>
            </w:r>
          </w:p>
        </w:tc>
        <w:tc>
          <w:tcPr>
            <w:tcW w:w="1886" w:type="dxa"/>
            <w:tcBorders>
              <w:top w:val="single" w:sz="24" w:space="0" w:color="auto"/>
              <w:left w:val="single" w:sz="24" w:space="0" w:color="auto"/>
              <w:bottom w:val="single" w:sz="24" w:space="0" w:color="auto"/>
              <w:right w:val="single" w:sz="24" w:space="0" w:color="auto"/>
            </w:tcBorders>
          </w:tcPr>
          <w:p w:rsidR="0095153A" w:rsidRPr="000A1ACE" w:rsidRDefault="0095153A" w:rsidP="00726CCB">
            <w:pPr>
              <w:rPr>
                <w:rFonts w:cstheme="minorHAnsi"/>
                <w:sz w:val="24"/>
                <w:szCs w:val="24"/>
              </w:rPr>
            </w:pPr>
            <w:r>
              <w:rPr>
                <w:rFonts w:cstheme="minorHAnsi"/>
                <w:sz w:val="24"/>
                <w:szCs w:val="24"/>
              </w:rPr>
              <w:t>Kontrola w wodzie</w:t>
            </w:r>
          </w:p>
        </w:tc>
        <w:tc>
          <w:tcPr>
            <w:tcW w:w="1886" w:type="dxa"/>
            <w:tcBorders>
              <w:top w:val="single" w:sz="24" w:space="0" w:color="auto"/>
              <w:left w:val="single" w:sz="24" w:space="0" w:color="auto"/>
              <w:bottom w:val="single" w:sz="24" w:space="0" w:color="auto"/>
              <w:right w:val="single" w:sz="24" w:space="0" w:color="auto"/>
            </w:tcBorders>
          </w:tcPr>
          <w:p w:rsidR="0095153A" w:rsidRPr="000A1ACE" w:rsidRDefault="0095153A" w:rsidP="00726CCB">
            <w:pPr>
              <w:rPr>
                <w:rFonts w:cstheme="minorHAnsi"/>
                <w:sz w:val="24"/>
                <w:szCs w:val="24"/>
              </w:rPr>
            </w:pPr>
            <w:r>
              <w:rPr>
                <w:rFonts w:cstheme="minorHAnsi"/>
                <w:sz w:val="24"/>
                <w:szCs w:val="24"/>
              </w:rPr>
              <w:t xml:space="preserve">Kontrola </w:t>
            </w:r>
            <w:r>
              <w:rPr>
                <w:rFonts w:cstheme="minorHAnsi"/>
                <w:sz w:val="24"/>
                <w:szCs w:val="24"/>
              </w:rPr>
              <w:br/>
              <w:t xml:space="preserve">w wodzie </w:t>
            </w:r>
            <w:r>
              <w:rPr>
                <w:rFonts w:cstheme="minorHAnsi"/>
                <w:sz w:val="24"/>
                <w:szCs w:val="24"/>
              </w:rPr>
              <w:br/>
              <w:t>+ MetOH</w:t>
            </w:r>
          </w:p>
        </w:tc>
        <w:tc>
          <w:tcPr>
            <w:tcW w:w="1886" w:type="dxa"/>
            <w:tcBorders>
              <w:top w:val="single" w:sz="24" w:space="0" w:color="auto"/>
              <w:left w:val="single" w:sz="24" w:space="0" w:color="auto"/>
              <w:bottom w:val="single" w:sz="24" w:space="0" w:color="auto"/>
              <w:right w:val="single" w:sz="24" w:space="0" w:color="auto"/>
            </w:tcBorders>
          </w:tcPr>
          <w:p w:rsidR="0095153A" w:rsidRPr="000A1ACE" w:rsidRDefault="00726CCB" w:rsidP="00726CCB">
            <w:pPr>
              <w:rPr>
                <w:rFonts w:cstheme="minorHAnsi"/>
                <w:sz w:val="24"/>
                <w:szCs w:val="24"/>
              </w:rPr>
            </w:pPr>
            <w:r>
              <w:rPr>
                <w:rFonts w:cstheme="minorHAnsi"/>
                <w:sz w:val="24"/>
                <w:szCs w:val="24"/>
              </w:rPr>
              <w:t>0.</w:t>
            </w:r>
            <w:r w:rsidR="0095153A">
              <w:rPr>
                <w:rFonts w:cstheme="minorHAnsi"/>
                <w:sz w:val="24"/>
                <w:szCs w:val="24"/>
              </w:rPr>
              <w:t>1 mM BHAM</w:t>
            </w:r>
          </w:p>
        </w:tc>
        <w:tc>
          <w:tcPr>
            <w:tcW w:w="1886" w:type="dxa"/>
            <w:tcBorders>
              <w:top w:val="single" w:sz="24" w:space="0" w:color="auto"/>
              <w:left w:val="single" w:sz="24" w:space="0" w:color="auto"/>
              <w:bottom w:val="single" w:sz="24" w:space="0" w:color="auto"/>
              <w:right w:val="single" w:sz="24" w:space="0" w:color="auto"/>
            </w:tcBorders>
          </w:tcPr>
          <w:p w:rsidR="0095153A" w:rsidRPr="000A1ACE" w:rsidRDefault="00726CCB" w:rsidP="00726CCB">
            <w:pPr>
              <w:rPr>
                <w:rFonts w:cstheme="minorHAnsi"/>
                <w:sz w:val="24"/>
                <w:szCs w:val="24"/>
              </w:rPr>
            </w:pPr>
            <w:r>
              <w:rPr>
                <w:rFonts w:cstheme="minorHAnsi"/>
                <w:sz w:val="24"/>
                <w:szCs w:val="24"/>
              </w:rPr>
              <w:t>1</w:t>
            </w:r>
            <w:r w:rsidR="0095153A">
              <w:rPr>
                <w:rFonts w:cstheme="minorHAnsi"/>
                <w:sz w:val="24"/>
                <w:szCs w:val="24"/>
              </w:rPr>
              <w:t>mM BHAM</w:t>
            </w:r>
          </w:p>
        </w:tc>
      </w:tr>
      <w:tr w:rsidR="00FB7828" w:rsidRPr="00F14AFD" w:rsidTr="00485C0C">
        <w:tc>
          <w:tcPr>
            <w:tcW w:w="1668" w:type="dxa"/>
            <w:tcBorders>
              <w:top w:val="single" w:sz="24" w:space="0" w:color="auto"/>
              <w:left w:val="single" w:sz="24" w:space="0" w:color="auto"/>
              <w:bottom w:val="single" w:sz="24" w:space="0" w:color="auto"/>
              <w:right w:val="single" w:sz="24" w:space="0" w:color="auto"/>
            </w:tcBorders>
          </w:tcPr>
          <w:p w:rsidR="00FB7828" w:rsidRPr="00F14AFD" w:rsidRDefault="00FB7828" w:rsidP="00726CCB">
            <w:pPr>
              <w:rPr>
                <w:rFonts w:cstheme="minorHAnsi"/>
                <w:b/>
              </w:rPr>
            </w:pPr>
            <w:r w:rsidRPr="00F14AFD">
              <w:rPr>
                <w:rFonts w:cstheme="minorHAnsi"/>
                <w:b/>
              </w:rPr>
              <w:t>Obserwacja zawartości szalek przed zalaniem</w:t>
            </w:r>
          </w:p>
        </w:tc>
        <w:tc>
          <w:tcPr>
            <w:tcW w:w="1886" w:type="dxa"/>
            <w:tcBorders>
              <w:top w:val="single" w:sz="24" w:space="0" w:color="auto"/>
              <w:left w:val="single" w:sz="24" w:space="0" w:color="auto"/>
              <w:bottom w:val="single" w:sz="4" w:space="0" w:color="auto"/>
              <w:right w:val="single" w:sz="4" w:space="0" w:color="auto"/>
            </w:tcBorders>
          </w:tcPr>
          <w:p w:rsidR="00FB7828" w:rsidRPr="00F14AFD" w:rsidRDefault="00FB7828" w:rsidP="00726CCB">
            <w:pPr>
              <w:rPr>
                <w:rFonts w:cstheme="minorHAnsi"/>
              </w:rPr>
            </w:pPr>
            <w:r>
              <w:rPr>
                <w:rFonts w:cstheme="minorHAnsi"/>
              </w:rPr>
              <w:t xml:space="preserve">10 osobników </w:t>
            </w:r>
            <w:r>
              <w:rPr>
                <w:rFonts w:cstheme="minorHAnsi"/>
              </w:rPr>
              <w:br/>
              <w:t>w stanie baryłki</w:t>
            </w:r>
          </w:p>
        </w:tc>
        <w:tc>
          <w:tcPr>
            <w:tcW w:w="1886" w:type="dxa"/>
            <w:tcBorders>
              <w:top w:val="single" w:sz="24" w:space="0" w:color="auto"/>
              <w:left w:val="single" w:sz="4" w:space="0" w:color="auto"/>
              <w:bottom w:val="single" w:sz="4" w:space="0" w:color="auto"/>
              <w:right w:val="single" w:sz="4" w:space="0" w:color="auto"/>
            </w:tcBorders>
          </w:tcPr>
          <w:p w:rsidR="00FB7828" w:rsidRPr="00F14AFD" w:rsidRDefault="00FB7828" w:rsidP="00726CCB">
            <w:pPr>
              <w:rPr>
                <w:rFonts w:cstheme="minorHAnsi"/>
              </w:rPr>
            </w:pPr>
            <w:r w:rsidRPr="00F14AFD">
              <w:rPr>
                <w:rFonts w:cstheme="minorHAnsi"/>
              </w:rPr>
              <w:t xml:space="preserve">10 </w:t>
            </w:r>
            <w:r>
              <w:rPr>
                <w:rFonts w:cstheme="minorHAnsi"/>
              </w:rPr>
              <w:t xml:space="preserve">osobników </w:t>
            </w:r>
            <w:r>
              <w:rPr>
                <w:rFonts w:cstheme="minorHAnsi"/>
              </w:rPr>
              <w:br/>
            </w:r>
            <w:r w:rsidRPr="00F14AFD">
              <w:rPr>
                <w:rFonts w:cstheme="minorHAnsi"/>
              </w:rPr>
              <w:t>w stanie baryłki</w:t>
            </w:r>
          </w:p>
        </w:tc>
        <w:tc>
          <w:tcPr>
            <w:tcW w:w="1886" w:type="dxa"/>
            <w:tcBorders>
              <w:top w:val="single" w:sz="24" w:space="0" w:color="auto"/>
              <w:left w:val="single" w:sz="4" w:space="0" w:color="auto"/>
              <w:bottom w:val="single" w:sz="4" w:space="0" w:color="auto"/>
              <w:right w:val="single" w:sz="4" w:space="0" w:color="auto"/>
            </w:tcBorders>
          </w:tcPr>
          <w:p w:rsidR="00FB7828" w:rsidRPr="00F14AFD" w:rsidRDefault="00FB7828" w:rsidP="00726CCB">
            <w:pPr>
              <w:rPr>
                <w:rFonts w:cstheme="minorHAnsi"/>
              </w:rPr>
            </w:pPr>
            <w:r>
              <w:rPr>
                <w:rFonts w:cstheme="minorHAnsi"/>
              </w:rPr>
              <w:t>5 w stanie baryłki, 5 w stanie przejściowym</w:t>
            </w:r>
          </w:p>
        </w:tc>
        <w:tc>
          <w:tcPr>
            <w:tcW w:w="1886" w:type="dxa"/>
            <w:tcBorders>
              <w:top w:val="single" w:sz="24" w:space="0" w:color="auto"/>
              <w:left w:val="single" w:sz="4" w:space="0" w:color="auto"/>
              <w:bottom w:val="single" w:sz="4" w:space="0" w:color="auto"/>
              <w:right w:val="single" w:sz="24" w:space="0" w:color="auto"/>
            </w:tcBorders>
          </w:tcPr>
          <w:p w:rsidR="00FB7828" w:rsidRPr="00A61932" w:rsidRDefault="00FB7828" w:rsidP="00726CCB">
            <w:pPr>
              <w:rPr>
                <w:rFonts w:cstheme="minorHAnsi"/>
                <w:highlight w:val="yellow"/>
              </w:rPr>
            </w:pPr>
            <w:r w:rsidRPr="00A61932">
              <w:rPr>
                <w:rFonts w:cstheme="minorHAnsi"/>
                <w:highlight w:val="yellow"/>
              </w:rPr>
              <w:t xml:space="preserve">8 martwych, </w:t>
            </w:r>
            <w:r w:rsidRPr="00A61932">
              <w:rPr>
                <w:rFonts w:cstheme="minorHAnsi"/>
                <w:highlight w:val="yellow"/>
              </w:rPr>
              <w:br/>
              <w:t>2 w stanie przejściowym</w:t>
            </w:r>
          </w:p>
        </w:tc>
      </w:tr>
      <w:tr w:rsidR="00FB7828" w:rsidRPr="00F14AFD" w:rsidTr="00485C0C">
        <w:tc>
          <w:tcPr>
            <w:tcW w:w="1668" w:type="dxa"/>
            <w:tcBorders>
              <w:top w:val="single" w:sz="24" w:space="0" w:color="auto"/>
              <w:left w:val="single" w:sz="24" w:space="0" w:color="auto"/>
              <w:bottom w:val="single" w:sz="24" w:space="0" w:color="auto"/>
              <w:right w:val="single" w:sz="24" w:space="0" w:color="auto"/>
            </w:tcBorders>
          </w:tcPr>
          <w:p w:rsidR="00FB7828" w:rsidRPr="00F14AFD" w:rsidRDefault="00FB7828" w:rsidP="00726CCB">
            <w:pPr>
              <w:rPr>
                <w:rFonts w:cstheme="minorHAnsi"/>
                <w:b/>
              </w:rPr>
            </w:pPr>
            <w:r w:rsidRPr="00F14AFD">
              <w:rPr>
                <w:rFonts w:cstheme="minorHAnsi"/>
                <w:b/>
              </w:rPr>
              <w:t xml:space="preserve">Obserwacja </w:t>
            </w:r>
            <w:r>
              <w:rPr>
                <w:rFonts w:cstheme="minorHAnsi"/>
                <w:b/>
              </w:rPr>
              <w:t>po godzinie</w:t>
            </w:r>
          </w:p>
        </w:tc>
        <w:tc>
          <w:tcPr>
            <w:tcW w:w="1886" w:type="dxa"/>
            <w:tcBorders>
              <w:top w:val="single" w:sz="4" w:space="0" w:color="auto"/>
              <w:left w:val="single" w:sz="24" w:space="0" w:color="auto"/>
            </w:tcBorders>
          </w:tcPr>
          <w:p w:rsidR="00FB7828" w:rsidRDefault="00FB7828" w:rsidP="00726CCB">
            <w:pPr>
              <w:rPr>
                <w:rFonts w:cstheme="minorHAnsi"/>
              </w:rPr>
            </w:pPr>
            <w:r>
              <w:rPr>
                <w:rFonts w:cstheme="minorHAnsi"/>
              </w:rPr>
              <w:t>8 osobników aktywnych,</w:t>
            </w:r>
          </w:p>
          <w:p w:rsidR="00FB7828" w:rsidRDefault="00FB7828" w:rsidP="00726CCB">
            <w:pPr>
              <w:rPr>
                <w:rFonts w:cstheme="minorHAnsi"/>
              </w:rPr>
            </w:pPr>
            <w:r w:rsidRPr="007213EE">
              <w:rPr>
                <w:rFonts w:cstheme="minorHAnsi"/>
                <w:highlight w:val="yellow"/>
              </w:rPr>
              <w:t>1 osobnik w stanie baryłki,</w:t>
            </w:r>
          </w:p>
          <w:p w:rsidR="00FB7828" w:rsidRPr="00F14AFD" w:rsidRDefault="00FB7828" w:rsidP="00726CCB">
            <w:pPr>
              <w:rPr>
                <w:rFonts w:cstheme="minorHAnsi"/>
              </w:rPr>
            </w:pPr>
            <w:r>
              <w:rPr>
                <w:rFonts w:cstheme="minorHAnsi"/>
              </w:rPr>
              <w:t>1 osobnik martwy</w:t>
            </w:r>
          </w:p>
        </w:tc>
        <w:tc>
          <w:tcPr>
            <w:tcW w:w="1886" w:type="dxa"/>
            <w:tcBorders>
              <w:top w:val="single" w:sz="4" w:space="0" w:color="auto"/>
            </w:tcBorders>
          </w:tcPr>
          <w:p w:rsidR="00FB7828" w:rsidRDefault="00FB7828" w:rsidP="00726CCB">
            <w:pPr>
              <w:rPr>
                <w:rFonts w:cstheme="minorHAnsi"/>
              </w:rPr>
            </w:pPr>
            <w:r>
              <w:rPr>
                <w:rFonts w:cstheme="minorHAnsi"/>
              </w:rPr>
              <w:t>7 osobników aktywnych,</w:t>
            </w:r>
          </w:p>
          <w:p w:rsidR="00FB7828" w:rsidRPr="00F14AFD" w:rsidRDefault="00FB7828" w:rsidP="00726CCB">
            <w:pPr>
              <w:rPr>
                <w:rFonts w:cstheme="minorHAnsi"/>
              </w:rPr>
            </w:pPr>
            <w:r>
              <w:rPr>
                <w:rFonts w:cstheme="minorHAnsi"/>
              </w:rPr>
              <w:t>3 osobniki w rozruchu</w:t>
            </w:r>
          </w:p>
        </w:tc>
        <w:tc>
          <w:tcPr>
            <w:tcW w:w="1886" w:type="dxa"/>
            <w:tcBorders>
              <w:top w:val="single" w:sz="4" w:space="0" w:color="auto"/>
            </w:tcBorders>
          </w:tcPr>
          <w:p w:rsidR="00FB7828" w:rsidRDefault="00FB7828" w:rsidP="00726CCB">
            <w:pPr>
              <w:rPr>
                <w:rFonts w:cstheme="minorHAnsi"/>
              </w:rPr>
            </w:pPr>
            <w:r>
              <w:rPr>
                <w:rFonts w:cstheme="minorHAnsi"/>
              </w:rPr>
              <w:t>5 osobników aktywnych,</w:t>
            </w:r>
          </w:p>
          <w:p w:rsidR="00FB7828" w:rsidRDefault="00FB7828" w:rsidP="00726CCB">
            <w:pPr>
              <w:rPr>
                <w:rFonts w:cstheme="minorHAnsi"/>
              </w:rPr>
            </w:pPr>
            <w:r>
              <w:rPr>
                <w:rFonts w:cstheme="minorHAnsi"/>
              </w:rPr>
              <w:t>3 osobniki w rozruchu,</w:t>
            </w:r>
          </w:p>
          <w:p w:rsidR="00FB7828" w:rsidRPr="00F14AFD" w:rsidRDefault="00FB7828" w:rsidP="00726CCB">
            <w:pPr>
              <w:rPr>
                <w:rFonts w:cstheme="minorHAnsi"/>
              </w:rPr>
            </w:pPr>
            <w:r>
              <w:rPr>
                <w:rFonts w:cstheme="minorHAnsi"/>
              </w:rPr>
              <w:t>2 osobniki martwe</w:t>
            </w:r>
          </w:p>
        </w:tc>
        <w:tc>
          <w:tcPr>
            <w:tcW w:w="1886" w:type="dxa"/>
            <w:tcBorders>
              <w:top w:val="single" w:sz="4" w:space="0" w:color="auto"/>
              <w:right w:val="single" w:sz="24" w:space="0" w:color="auto"/>
            </w:tcBorders>
          </w:tcPr>
          <w:p w:rsidR="00FB7828" w:rsidRPr="00A61932" w:rsidRDefault="00FB7828" w:rsidP="00726CCB">
            <w:pPr>
              <w:rPr>
                <w:rFonts w:cstheme="minorHAnsi"/>
                <w:highlight w:val="yellow"/>
              </w:rPr>
            </w:pPr>
            <w:r w:rsidRPr="00A61932">
              <w:rPr>
                <w:rFonts w:cstheme="minorHAnsi"/>
                <w:highlight w:val="yellow"/>
              </w:rPr>
              <w:t xml:space="preserve">1 osobnik w rozruchu, </w:t>
            </w:r>
          </w:p>
          <w:p w:rsidR="00FB7828" w:rsidRPr="00A61932" w:rsidRDefault="00FB7828" w:rsidP="00726CCB">
            <w:pPr>
              <w:rPr>
                <w:rFonts w:cstheme="minorHAnsi"/>
                <w:highlight w:val="yellow"/>
              </w:rPr>
            </w:pPr>
            <w:r w:rsidRPr="00A61932">
              <w:rPr>
                <w:rFonts w:cstheme="minorHAnsi"/>
                <w:highlight w:val="yellow"/>
              </w:rPr>
              <w:t>3 osobniki w stanie baryłki,</w:t>
            </w:r>
          </w:p>
          <w:p w:rsidR="00FB7828" w:rsidRPr="00A61932" w:rsidRDefault="00FB7828" w:rsidP="00726CCB">
            <w:pPr>
              <w:rPr>
                <w:rFonts w:cstheme="minorHAnsi"/>
                <w:highlight w:val="yellow"/>
              </w:rPr>
            </w:pPr>
            <w:r w:rsidRPr="00A61932">
              <w:rPr>
                <w:rFonts w:cstheme="minorHAnsi"/>
                <w:highlight w:val="yellow"/>
              </w:rPr>
              <w:t>6 osobników martwych</w:t>
            </w:r>
          </w:p>
        </w:tc>
      </w:tr>
      <w:tr w:rsidR="00FB7828" w:rsidRPr="00F14AFD" w:rsidTr="00485C0C">
        <w:tc>
          <w:tcPr>
            <w:tcW w:w="1668" w:type="dxa"/>
            <w:tcBorders>
              <w:top w:val="single" w:sz="24" w:space="0" w:color="auto"/>
              <w:left w:val="single" w:sz="24" w:space="0" w:color="auto"/>
              <w:bottom w:val="single" w:sz="24" w:space="0" w:color="auto"/>
              <w:right w:val="single" w:sz="24" w:space="0" w:color="auto"/>
            </w:tcBorders>
          </w:tcPr>
          <w:p w:rsidR="00FB7828" w:rsidRPr="00F14AFD" w:rsidRDefault="00FB7828" w:rsidP="00726CCB">
            <w:pPr>
              <w:rPr>
                <w:rFonts w:cstheme="minorHAnsi"/>
                <w:b/>
              </w:rPr>
            </w:pPr>
            <w:r w:rsidRPr="00F14AFD">
              <w:rPr>
                <w:rFonts w:cstheme="minorHAnsi"/>
                <w:b/>
              </w:rPr>
              <w:t xml:space="preserve">Obserwacja po </w:t>
            </w:r>
            <w:r>
              <w:rPr>
                <w:rFonts w:cstheme="minorHAnsi"/>
                <w:b/>
              </w:rPr>
              <w:t>dobie</w:t>
            </w:r>
          </w:p>
        </w:tc>
        <w:tc>
          <w:tcPr>
            <w:tcW w:w="1886" w:type="dxa"/>
            <w:tcBorders>
              <w:left w:val="single" w:sz="24" w:space="0" w:color="auto"/>
              <w:bottom w:val="single" w:sz="24" w:space="0" w:color="auto"/>
            </w:tcBorders>
          </w:tcPr>
          <w:p w:rsidR="00FB7828" w:rsidRDefault="00FB7828" w:rsidP="00726CCB">
            <w:pPr>
              <w:rPr>
                <w:rFonts w:cstheme="minorHAnsi"/>
              </w:rPr>
            </w:pPr>
            <w:r>
              <w:rPr>
                <w:rFonts w:cstheme="minorHAnsi"/>
              </w:rPr>
              <w:t>9</w:t>
            </w:r>
            <w:r w:rsidRPr="00F14AFD">
              <w:rPr>
                <w:rFonts w:cstheme="minorHAnsi"/>
              </w:rPr>
              <w:t xml:space="preserve"> osobników aktywnych</w:t>
            </w:r>
            <w:r>
              <w:rPr>
                <w:rFonts w:cstheme="minorHAnsi"/>
              </w:rPr>
              <w:t>,</w:t>
            </w:r>
          </w:p>
          <w:p w:rsidR="00FB7828" w:rsidRPr="00F14AFD" w:rsidRDefault="00FB7828" w:rsidP="00726CCB">
            <w:pPr>
              <w:rPr>
                <w:rFonts w:cstheme="minorHAnsi"/>
              </w:rPr>
            </w:pPr>
            <w:r>
              <w:rPr>
                <w:rFonts w:cstheme="minorHAnsi"/>
              </w:rPr>
              <w:t>1 osobnik martwy</w:t>
            </w:r>
          </w:p>
        </w:tc>
        <w:tc>
          <w:tcPr>
            <w:tcW w:w="1886" w:type="dxa"/>
            <w:tcBorders>
              <w:bottom w:val="single" w:sz="24" w:space="0" w:color="auto"/>
            </w:tcBorders>
          </w:tcPr>
          <w:p w:rsidR="00FB7828" w:rsidRPr="00F14AFD" w:rsidRDefault="00FB7828" w:rsidP="00726CCB">
            <w:pPr>
              <w:rPr>
                <w:rFonts w:cstheme="minorHAnsi"/>
              </w:rPr>
            </w:pPr>
            <w:r>
              <w:rPr>
                <w:rFonts w:cstheme="minorHAnsi"/>
              </w:rPr>
              <w:t>10</w:t>
            </w:r>
            <w:r w:rsidRPr="00F14AFD">
              <w:rPr>
                <w:rFonts w:cstheme="minorHAnsi"/>
              </w:rPr>
              <w:t xml:space="preserve"> osobników aktywnych</w:t>
            </w:r>
          </w:p>
        </w:tc>
        <w:tc>
          <w:tcPr>
            <w:tcW w:w="1886" w:type="dxa"/>
            <w:tcBorders>
              <w:bottom w:val="single" w:sz="24" w:space="0" w:color="auto"/>
            </w:tcBorders>
          </w:tcPr>
          <w:p w:rsidR="00FB7828" w:rsidRDefault="00FB7828" w:rsidP="00726CCB">
            <w:pPr>
              <w:rPr>
                <w:rFonts w:cstheme="minorHAnsi"/>
              </w:rPr>
            </w:pPr>
            <w:r>
              <w:rPr>
                <w:rFonts w:cstheme="minorHAnsi"/>
              </w:rPr>
              <w:t>8 osobników aktywnych,</w:t>
            </w:r>
          </w:p>
          <w:p w:rsidR="00FB7828" w:rsidRPr="00F14AFD" w:rsidRDefault="00FB7828" w:rsidP="00726CCB">
            <w:pPr>
              <w:rPr>
                <w:rFonts w:cstheme="minorHAnsi"/>
              </w:rPr>
            </w:pPr>
            <w:r>
              <w:rPr>
                <w:rFonts w:cstheme="minorHAnsi"/>
              </w:rPr>
              <w:t>2 osobniki martwe</w:t>
            </w:r>
          </w:p>
        </w:tc>
        <w:tc>
          <w:tcPr>
            <w:tcW w:w="1886" w:type="dxa"/>
            <w:tcBorders>
              <w:bottom w:val="single" w:sz="24" w:space="0" w:color="auto"/>
              <w:right w:val="single" w:sz="24" w:space="0" w:color="auto"/>
            </w:tcBorders>
          </w:tcPr>
          <w:p w:rsidR="00FB7828" w:rsidRPr="00A61932" w:rsidRDefault="00FB7828" w:rsidP="00726CCB">
            <w:pPr>
              <w:rPr>
                <w:rFonts w:cstheme="minorHAnsi"/>
                <w:highlight w:val="yellow"/>
              </w:rPr>
            </w:pPr>
            <w:r w:rsidRPr="00A61932">
              <w:rPr>
                <w:rFonts w:cstheme="minorHAnsi"/>
                <w:highlight w:val="yellow"/>
              </w:rPr>
              <w:t xml:space="preserve">1 osobnik </w:t>
            </w:r>
            <w:r w:rsidR="0095153A" w:rsidRPr="00A61932">
              <w:rPr>
                <w:rFonts w:cstheme="minorHAnsi"/>
                <w:highlight w:val="yellow"/>
              </w:rPr>
              <w:t>aktywny</w:t>
            </w:r>
            <w:r w:rsidRPr="00A61932">
              <w:rPr>
                <w:rFonts w:cstheme="minorHAnsi"/>
                <w:highlight w:val="yellow"/>
              </w:rPr>
              <w:t xml:space="preserve">, </w:t>
            </w:r>
          </w:p>
          <w:p w:rsidR="00FB7828" w:rsidRPr="00A61932" w:rsidRDefault="00FB7828" w:rsidP="00726CCB">
            <w:pPr>
              <w:rPr>
                <w:rFonts w:cstheme="minorHAnsi"/>
                <w:highlight w:val="yellow"/>
              </w:rPr>
            </w:pPr>
            <w:r w:rsidRPr="00A61932">
              <w:rPr>
                <w:rFonts w:cstheme="minorHAnsi"/>
                <w:highlight w:val="yellow"/>
              </w:rPr>
              <w:t>3 osobniki w stanie baryłki,</w:t>
            </w:r>
          </w:p>
          <w:p w:rsidR="00FB7828" w:rsidRPr="00A61932" w:rsidRDefault="00FB7828" w:rsidP="00726CCB">
            <w:pPr>
              <w:keepNext/>
              <w:rPr>
                <w:rFonts w:cstheme="minorHAnsi"/>
                <w:highlight w:val="yellow"/>
              </w:rPr>
            </w:pPr>
            <w:r w:rsidRPr="00A61932">
              <w:rPr>
                <w:rFonts w:cstheme="minorHAnsi"/>
                <w:highlight w:val="yellow"/>
              </w:rPr>
              <w:t>6 osobników martwych</w:t>
            </w:r>
          </w:p>
        </w:tc>
      </w:tr>
    </w:tbl>
    <w:p w:rsidR="00FB7828" w:rsidRDefault="00FB7828" w:rsidP="00FB7828">
      <w:pPr>
        <w:pStyle w:val="Legenda"/>
        <w:rPr>
          <w:i/>
          <w:color w:val="000000" w:themeColor="text1"/>
        </w:rPr>
      </w:pPr>
      <w:r w:rsidRPr="00E02455">
        <w:rPr>
          <w:i/>
          <w:color w:val="000000" w:themeColor="text1"/>
        </w:rPr>
        <w:t>Tabela</w:t>
      </w:r>
      <w:r w:rsidR="006C7F2D">
        <w:rPr>
          <w:color w:val="000000" w:themeColor="text1"/>
        </w:rPr>
        <w:fldChar w:fldCharType="begin"/>
      </w:r>
      <w:r w:rsidR="00D70EC6">
        <w:rPr>
          <w:color w:val="000000" w:themeColor="text1"/>
        </w:rPr>
        <w:instrText xml:space="preserve"> SEQ Tabela \* ARABIC </w:instrText>
      </w:r>
      <w:r w:rsidR="006C7F2D">
        <w:rPr>
          <w:color w:val="000000" w:themeColor="text1"/>
        </w:rPr>
        <w:fldChar w:fldCharType="separate"/>
      </w:r>
      <w:r w:rsidR="00A61932">
        <w:rPr>
          <w:noProof/>
          <w:color w:val="000000" w:themeColor="text1"/>
        </w:rPr>
        <w:t>3</w:t>
      </w:r>
      <w:r w:rsidR="006C7F2D">
        <w:rPr>
          <w:color w:val="000000" w:themeColor="text1"/>
        </w:rPr>
        <w:fldChar w:fldCharType="end"/>
      </w:r>
      <w:r w:rsidRPr="00E02455">
        <w:rPr>
          <w:color w:val="000000" w:themeColor="text1"/>
        </w:rPr>
        <w:t>.</w:t>
      </w:r>
      <w:r w:rsidRPr="0086144C">
        <w:rPr>
          <w:i/>
          <w:color w:val="000000" w:themeColor="text1"/>
        </w:rPr>
        <w:t>Obserwacje kultury niesporczaków M. tardigradum po</w:t>
      </w:r>
      <w:r>
        <w:rPr>
          <w:i/>
          <w:color w:val="000000" w:themeColor="text1"/>
        </w:rPr>
        <w:t xml:space="preserve"> drugiej </w:t>
      </w:r>
      <w:r w:rsidRPr="0086144C">
        <w:rPr>
          <w:i/>
          <w:color w:val="000000" w:themeColor="text1"/>
        </w:rPr>
        <w:t>anhydrobiozie z odczynnikiem BHAM</w:t>
      </w:r>
      <w:r>
        <w:rPr>
          <w:i/>
          <w:color w:val="000000" w:themeColor="text1"/>
        </w:rPr>
        <w:t xml:space="preserve"> działającym bezpośrednio</w:t>
      </w:r>
    </w:p>
    <w:p w:rsidR="009548F6" w:rsidRDefault="009548F6" w:rsidP="009548F6">
      <w:pPr>
        <w:pStyle w:val="Nagwek2"/>
      </w:pPr>
      <w:r>
        <w:t>Eksperyment nr 3</w:t>
      </w:r>
    </w:p>
    <w:p w:rsidR="008510E3" w:rsidRDefault="00D31630" w:rsidP="00D31630">
      <w:pPr>
        <w:spacing w:after="140"/>
        <w:rPr>
          <w:rFonts w:ascii="Calibri" w:eastAsia="Calibri" w:hAnsi="Calibri" w:cs="Calibri"/>
          <w:sz w:val="24"/>
        </w:rPr>
      </w:pPr>
      <w:r>
        <w:rPr>
          <w:rFonts w:ascii="Calibri" w:eastAsia="Calibri" w:hAnsi="Calibri" w:cs="Calibri"/>
          <w:sz w:val="24"/>
        </w:rPr>
        <w:t xml:space="preserve">W czterech porysowanych szalkach umieszczono po </w:t>
      </w:r>
      <w:r w:rsidR="00EC6802">
        <w:rPr>
          <w:rFonts w:ascii="Calibri" w:eastAsia="Calibri" w:hAnsi="Calibri" w:cs="Calibri"/>
          <w:sz w:val="24"/>
        </w:rPr>
        <w:t>dziesięć</w:t>
      </w:r>
      <w:r>
        <w:rPr>
          <w:rFonts w:ascii="Calibri" w:eastAsia="Calibri" w:hAnsi="Calibri" w:cs="Calibri"/>
          <w:sz w:val="24"/>
        </w:rPr>
        <w:t xml:space="preserve"> niesporczaków </w:t>
      </w:r>
      <w:r>
        <w:rPr>
          <w:rFonts w:ascii="Calibri" w:eastAsia="Calibri" w:hAnsi="Calibri" w:cs="Calibri"/>
          <w:i/>
          <w:sz w:val="24"/>
        </w:rPr>
        <w:t>M. tardigradum</w:t>
      </w:r>
      <w:r>
        <w:rPr>
          <w:rFonts w:ascii="Calibri" w:eastAsia="Calibri" w:hAnsi="Calibri" w:cs="Calibri"/>
          <w:sz w:val="24"/>
        </w:rPr>
        <w:t>i poddano je działaniu bezpośredniemu odczynnika BHAM o odpowiednich stężeniach</w:t>
      </w:r>
      <w:r>
        <w:rPr>
          <w:rFonts w:ascii="Calibri" w:eastAsia="Calibri" w:hAnsi="Calibri" w:cs="Calibri"/>
          <w:i/>
          <w:sz w:val="24"/>
        </w:rPr>
        <w:t xml:space="preserve">. </w:t>
      </w:r>
      <w:r>
        <w:rPr>
          <w:rFonts w:ascii="Calibri" w:eastAsia="Calibri" w:hAnsi="Calibri" w:cs="Calibri"/>
          <w:sz w:val="24"/>
        </w:rPr>
        <w:t>Na szalkach znajdowały się:</w:t>
      </w:r>
    </w:p>
    <w:p w:rsidR="00D31630" w:rsidRPr="001A45F8" w:rsidRDefault="00D31630" w:rsidP="00D31630">
      <w:pPr>
        <w:numPr>
          <w:ilvl w:val="0"/>
          <w:numId w:val="5"/>
        </w:numPr>
        <w:rPr>
          <w:rFonts w:ascii="Calibri" w:eastAsia="Calibri" w:hAnsi="Calibri" w:cs="Calibri"/>
          <w:sz w:val="24"/>
        </w:rPr>
      </w:pPr>
      <w:r>
        <w:rPr>
          <w:rFonts w:ascii="Calibri" w:eastAsia="Calibri" w:hAnsi="Calibri" w:cs="Calibri"/>
          <w:sz w:val="24"/>
        </w:rPr>
        <w:t xml:space="preserve">400 µl wody (próba kontrolna); </w:t>
      </w:r>
    </w:p>
    <w:p w:rsidR="00D31630" w:rsidRPr="001A45F8" w:rsidRDefault="00D31630" w:rsidP="00D31630">
      <w:pPr>
        <w:numPr>
          <w:ilvl w:val="0"/>
          <w:numId w:val="5"/>
        </w:numPr>
        <w:rPr>
          <w:rFonts w:ascii="Calibri" w:eastAsia="Calibri" w:hAnsi="Calibri" w:cs="Calibri"/>
          <w:sz w:val="24"/>
        </w:rPr>
      </w:pPr>
      <w:r>
        <w:rPr>
          <w:rFonts w:ascii="Calibri" w:eastAsia="Calibri" w:hAnsi="Calibri" w:cs="Calibri"/>
          <w:sz w:val="24"/>
        </w:rPr>
        <w:t>400 µl wody i 1.2 µl rozpuszczalnika (MetOH, kontrola rozpuszczalnika);</w:t>
      </w:r>
    </w:p>
    <w:p w:rsidR="00D31630" w:rsidRDefault="00D31630" w:rsidP="00D31630">
      <w:pPr>
        <w:numPr>
          <w:ilvl w:val="0"/>
          <w:numId w:val="5"/>
        </w:numPr>
        <w:rPr>
          <w:rFonts w:ascii="Calibri" w:eastAsia="Calibri" w:hAnsi="Calibri" w:cs="Calibri"/>
          <w:sz w:val="24"/>
        </w:rPr>
      </w:pPr>
      <w:r w:rsidRPr="001A45F8">
        <w:rPr>
          <w:rFonts w:ascii="Calibri" w:eastAsia="Calibri" w:hAnsi="Calibri" w:cs="Calibri"/>
          <w:sz w:val="24"/>
        </w:rPr>
        <w:t xml:space="preserve">400 µl wody i 1.2 µl roztworu odczynnika BHAM w rozpuszczalniku, o końcowym stężeniu </w:t>
      </w:r>
      <w:r>
        <w:rPr>
          <w:rFonts w:ascii="Calibri" w:eastAsia="Calibri" w:hAnsi="Calibri" w:cs="Calibri"/>
          <w:sz w:val="24"/>
        </w:rPr>
        <w:t>0.</w:t>
      </w:r>
      <w:r w:rsidRPr="001A45F8">
        <w:rPr>
          <w:rFonts w:ascii="Calibri" w:eastAsia="Calibri" w:hAnsi="Calibri" w:cs="Calibri"/>
          <w:sz w:val="24"/>
        </w:rPr>
        <w:t>1 mM;</w:t>
      </w:r>
    </w:p>
    <w:p w:rsidR="00D31630" w:rsidRDefault="00D31630" w:rsidP="00D31630">
      <w:pPr>
        <w:numPr>
          <w:ilvl w:val="0"/>
          <w:numId w:val="5"/>
        </w:numPr>
        <w:rPr>
          <w:rFonts w:ascii="Calibri" w:eastAsia="Calibri" w:hAnsi="Calibri" w:cs="Calibri"/>
          <w:sz w:val="24"/>
        </w:rPr>
      </w:pPr>
      <w:r w:rsidRPr="001A45F8">
        <w:rPr>
          <w:rFonts w:ascii="Calibri" w:eastAsia="Calibri" w:hAnsi="Calibri" w:cs="Calibri"/>
          <w:sz w:val="24"/>
        </w:rPr>
        <w:t>400 µl wody i 1.2µl roztworu odczynnika BHAM w rozpus</w:t>
      </w:r>
      <w:r>
        <w:rPr>
          <w:rFonts w:ascii="Calibri" w:eastAsia="Calibri" w:hAnsi="Calibri" w:cs="Calibri"/>
          <w:sz w:val="24"/>
        </w:rPr>
        <w:t>zczalniku, o końcowym stężeniu 0.1</w:t>
      </w:r>
      <w:r w:rsidRPr="001A45F8">
        <w:rPr>
          <w:rFonts w:ascii="Calibri" w:eastAsia="Calibri" w:hAnsi="Calibri" w:cs="Calibri"/>
          <w:sz w:val="24"/>
        </w:rPr>
        <w:t>mM</w:t>
      </w:r>
      <w:r>
        <w:rPr>
          <w:rFonts w:ascii="Calibri" w:eastAsia="Calibri" w:hAnsi="Calibri" w:cs="Calibri"/>
          <w:sz w:val="24"/>
        </w:rPr>
        <w:t>.</w:t>
      </w:r>
    </w:p>
    <w:p w:rsidR="006D6A2F" w:rsidRDefault="007E2E99">
      <w:pPr>
        <w:rPr>
          <w:rFonts w:ascii="Calibri" w:eastAsia="Calibri" w:hAnsi="Calibri" w:cs="Calibri"/>
          <w:sz w:val="24"/>
        </w:rPr>
      </w:pPr>
      <w:r>
        <w:rPr>
          <w:rFonts w:ascii="Calibri" w:eastAsia="Calibri" w:hAnsi="Calibri" w:cs="Calibri"/>
          <w:sz w:val="24"/>
        </w:rPr>
        <w:lastRenderedPageBreak/>
        <w:t xml:space="preserve">Zastosowano taką samą metodykę obserwacji jak w eksperymencie drugim, tj. obserwowano </w:t>
      </w:r>
      <w:r w:rsidR="00EC6802">
        <w:rPr>
          <w:rFonts w:ascii="Calibri" w:eastAsia="Calibri" w:hAnsi="Calibri" w:cs="Calibri"/>
          <w:sz w:val="24"/>
        </w:rPr>
        <w:t xml:space="preserve">szalki </w:t>
      </w:r>
      <w:r>
        <w:rPr>
          <w:rFonts w:ascii="Calibri" w:eastAsia="Calibri" w:hAnsi="Calibri" w:cs="Calibri"/>
          <w:sz w:val="24"/>
        </w:rPr>
        <w:t>po godzinie</w:t>
      </w:r>
      <w:r w:rsidR="00EC6802">
        <w:rPr>
          <w:rFonts w:ascii="Calibri" w:eastAsia="Calibri" w:hAnsi="Calibri" w:cs="Calibri"/>
          <w:sz w:val="24"/>
        </w:rPr>
        <w:t xml:space="preserve"> od zalania wodą</w:t>
      </w:r>
      <w:r>
        <w:rPr>
          <w:rFonts w:ascii="Calibri" w:eastAsia="Calibri" w:hAnsi="Calibri" w:cs="Calibri"/>
          <w:sz w:val="24"/>
        </w:rPr>
        <w:t xml:space="preserve"> i </w:t>
      </w:r>
      <w:r w:rsidR="00EC6802">
        <w:rPr>
          <w:rFonts w:ascii="Calibri" w:eastAsia="Calibri" w:hAnsi="Calibri" w:cs="Calibri"/>
          <w:sz w:val="24"/>
        </w:rPr>
        <w:t xml:space="preserve">następnie </w:t>
      </w:r>
      <w:r>
        <w:rPr>
          <w:rFonts w:ascii="Calibri" w:eastAsia="Calibri" w:hAnsi="Calibri" w:cs="Calibri"/>
          <w:sz w:val="24"/>
        </w:rPr>
        <w:t>po dobie.</w:t>
      </w:r>
    </w:p>
    <w:tbl>
      <w:tblPr>
        <w:tblStyle w:val="Tabela-Siatka"/>
        <w:tblW w:w="0" w:type="auto"/>
        <w:tblLook w:val="04A0"/>
      </w:tblPr>
      <w:tblGrid>
        <w:gridCol w:w="1668"/>
        <w:gridCol w:w="1886"/>
        <w:gridCol w:w="1886"/>
        <w:gridCol w:w="1886"/>
        <w:gridCol w:w="1886"/>
      </w:tblGrid>
      <w:tr w:rsidR="00726CCB" w:rsidRPr="000A1ACE" w:rsidTr="00485C0C">
        <w:tc>
          <w:tcPr>
            <w:tcW w:w="1668" w:type="dxa"/>
            <w:tcBorders>
              <w:top w:val="single" w:sz="24" w:space="0" w:color="auto"/>
              <w:left w:val="single" w:sz="24" w:space="0" w:color="auto"/>
              <w:bottom w:val="single" w:sz="24" w:space="0" w:color="auto"/>
              <w:right w:val="single" w:sz="24" w:space="0" w:color="auto"/>
            </w:tcBorders>
            <w:shd w:val="clear" w:color="auto" w:fill="000000" w:themeFill="text1"/>
          </w:tcPr>
          <w:p w:rsidR="00726CCB" w:rsidRPr="00F14AFD" w:rsidRDefault="00726CCB" w:rsidP="00457889">
            <w:pPr>
              <w:rPr>
                <w:rFonts w:cstheme="minorHAnsi"/>
                <w:b/>
              </w:rPr>
            </w:pPr>
            <w:r>
              <w:rPr>
                <w:rFonts w:cstheme="minorHAnsi"/>
                <w:sz w:val="24"/>
                <w:szCs w:val="24"/>
              </w:rPr>
              <w:br w:type="page"/>
            </w:r>
          </w:p>
        </w:tc>
        <w:tc>
          <w:tcPr>
            <w:tcW w:w="1886" w:type="dxa"/>
            <w:tcBorders>
              <w:top w:val="single" w:sz="24" w:space="0" w:color="auto"/>
              <w:left w:val="single" w:sz="24" w:space="0" w:color="auto"/>
              <w:bottom w:val="single" w:sz="24" w:space="0" w:color="auto"/>
              <w:right w:val="single" w:sz="24" w:space="0" w:color="auto"/>
            </w:tcBorders>
          </w:tcPr>
          <w:p w:rsidR="00726CCB" w:rsidRPr="000A1ACE" w:rsidRDefault="00726CCB" w:rsidP="00457889">
            <w:pPr>
              <w:rPr>
                <w:rFonts w:cstheme="minorHAnsi"/>
                <w:sz w:val="24"/>
                <w:szCs w:val="24"/>
              </w:rPr>
            </w:pPr>
            <w:r>
              <w:rPr>
                <w:rFonts w:cstheme="minorHAnsi"/>
                <w:sz w:val="24"/>
                <w:szCs w:val="24"/>
              </w:rPr>
              <w:t>Kontrola w wodzie</w:t>
            </w:r>
          </w:p>
        </w:tc>
        <w:tc>
          <w:tcPr>
            <w:tcW w:w="1886" w:type="dxa"/>
            <w:tcBorders>
              <w:top w:val="single" w:sz="24" w:space="0" w:color="auto"/>
              <w:left w:val="single" w:sz="24" w:space="0" w:color="auto"/>
              <w:bottom w:val="single" w:sz="24" w:space="0" w:color="auto"/>
              <w:right w:val="single" w:sz="24" w:space="0" w:color="auto"/>
            </w:tcBorders>
          </w:tcPr>
          <w:p w:rsidR="00726CCB" w:rsidRPr="000A1ACE" w:rsidRDefault="00726CCB" w:rsidP="00457889">
            <w:pPr>
              <w:rPr>
                <w:rFonts w:cstheme="minorHAnsi"/>
                <w:sz w:val="24"/>
                <w:szCs w:val="24"/>
              </w:rPr>
            </w:pPr>
            <w:r>
              <w:rPr>
                <w:rFonts w:cstheme="minorHAnsi"/>
                <w:sz w:val="24"/>
                <w:szCs w:val="24"/>
              </w:rPr>
              <w:t xml:space="preserve">Kontrola </w:t>
            </w:r>
            <w:r>
              <w:rPr>
                <w:rFonts w:cstheme="minorHAnsi"/>
                <w:sz w:val="24"/>
                <w:szCs w:val="24"/>
              </w:rPr>
              <w:br/>
              <w:t xml:space="preserve">w wodzie </w:t>
            </w:r>
            <w:r>
              <w:rPr>
                <w:rFonts w:cstheme="minorHAnsi"/>
                <w:sz w:val="24"/>
                <w:szCs w:val="24"/>
              </w:rPr>
              <w:br/>
              <w:t>+ MetOH</w:t>
            </w:r>
          </w:p>
        </w:tc>
        <w:tc>
          <w:tcPr>
            <w:tcW w:w="1886" w:type="dxa"/>
            <w:tcBorders>
              <w:top w:val="single" w:sz="24" w:space="0" w:color="auto"/>
              <w:left w:val="single" w:sz="24" w:space="0" w:color="auto"/>
              <w:bottom w:val="single" w:sz="24" w:space="0" w:color="auto"/>
              <w:right w:val="single" w:sz="24" w:space="0" w:color="auto"/>
            </w:tcBorders>
          </w:tcPr>
          <w:p w:rsidR="00726CCB" w:rsidRPr="000A1ACE" w:rsidRDefault="00726CCB" w:rsidP="00457889">
            <w:pPr>
              <w:rPr>
                <w:rFonts w:cstheme="minorHAnsi"/>
                <w:sz w:val="24"/>
                <w:szCs w:val="24"/>
              </w:rPr>
            </w:pPr>
            <w:r>
              <w:rPr>
                <w:rFonts w:cstheme="minorHAnsi"/>
                <w:sz w:val="24"/>
                <w:szCs w:val="24"/>
              </w:rPr>
              <w:t>0.1 mM BHAM</w:t>
            </w:r>
          </w:p>
        </w:tc>
        <w:tc>
          <w:tcPr>
            <w:tcW w:w="1886" w:type="dxa"/>
            <w:tcBorders>
              <w:top w:val="single" w:sz="24" w:space="0" w:color="auto"/>
              <w:left w:val="single" w:sz="24" w:space="0" w:color="auto"/>
              <w:bottom w:val="single" w:sz="24" w:space="0" w:color="auto"/>
              <w:right w:val="single" w:sz="24" w:space="0" w:color="auto"/>
            </w:tcBorders>
          </w:tcPr>
          <w:p w:rsidR="00726CCB" w:rsidRPr="000A1ACE" w:rsidRDefault="00726CCB" w:rsidP="00457889">
            <w:pPr>
              <w:rPr>
                <w:rFonts w:cstheme="minorHAnsi"/>
                <w:sz w:val="24"/>
                <w:szCs w:val="24"/>
              </w:rPr>
            </w:pPr>
            <w:r>
              <w:rPr>
                <w:rFonts w:cstheme="minorHAnsi"/>
                <w:sz w:val="24"/>
                <w:szCs w:val="24"/>
              </w:rPr>
              <w:t>0.1 mM BHAM</w:t>
            </w:r>
          </w:p>
        </w:tc>
      </w:tr>
      <w:tr w:rsidR="00726CCB" w:rsidRPr="00F14AFD" w:rsidTr="00485C0C">
        <w:tc>
          <w:tcPr>
            <w:tcW w:w="1668" w:type="dxa"/>
            <w:tcBorders>
              <w:top w:val="single" w:sz="24" w:space="0" w:color="auto"/>
              <w:left w:val="single" w:sz="24" w:space="0" w:color="auto"/>
              <w:bottom w:val="single" w:sz="24" w:space="0" w:color="auto"/>
              <w:right w:val="single" w:sz="24" w:space="0" w:color="auto"/>
            </w:tcBorders>
          </w:tcPr>
          <w:p w:rsidR="00726CCB" w:rsidRPr="00F14AFD" w:rsidRDefault="00726CCB" w:rsidP="00457889">
            <w:pPr>
              <w:rPr>
                <w:rFonts w:cstheme="minorHAnsi"/>
                <w:b/>
              </w:rPr>
            </w:pPr>
            <w:r w:rsidRPr="00F14AFD">
              <w:rPr>
                <w:rFonts w:cstheme="minorHAnsi"/>
                <w:b/>
              </w:rPr>
              <w:t>Obserwacja zawartości szalek przed zalaniem</w:t>
            </w:r>
          </w:p>
        </w:tc>
        <w:tc>
          <w:tcPr>
            <w:tcW w:w="1886" w:type="dxa"/>
            <w:tcBorders>
              <w:top w:val="single" w:sz="24" w:space="0" w:color="auto"/>
              <w:left w:val="single" w:sz="24" w:space="0" w:color="auto"/>
              <w:bottom w:val="single" w:sz="4" w:space="0" w:color="auto"/>
              <w:right w:val="single" w:sz="4" w:space="0" w:color="auto"/>
            </w:tcBorders>
          </w:tcPr>
          <w:p w:rsidR="00726CCB" w:rsidRPr="00F14AFD" w:rsidRDefault="00726CCB" w:rsidP="00457889">
            <w:pPr>
              <w:rPr>
                <w:rFonts w:cstheme="minorHAnsi"/>
              </w:rPr>
            </w:pPr>
            <w:r>
              <w:rPr>
                <w:rFonts w:cstheme="minorHAnsi"/>
              </w:rPr>
              <w:t xml:space="preserve">10 osobników </w:t>
            </w:r>
            <w:r>
              <w:rPr>
                <w:rFonts w:cstheme="minorHAnsi"/>
              </w:rPr>
              <w:br/>
              <w:t>w stanie baryłki</w:t>
            </w:r>
          </w:p>
        </w:tc>
        <w:tc>
          <w:tcPr>
            <w:tcW w:w="1886" w:type="dxa"/>
            <w:tcBorders>
              <w:top w:val="single" w:sz="24" w:space="0" w:color="auto"/>
              <w:left w:val="single" w:sz="4" w:space="0" w:color="auto"/>
              <w:bottom w:val="single" w:sz="4" w:space="0" w:color="auto"/>
              <w:right w:val="single" w:sz="4" w:space="0" w:color="auto"/>
            </w:tcBorders>
          </w:tcPr>
          <w:p w:rsidR="00726CCB" w:rsidRDefault="00513A25" w:rsidP="00457889">
            <w:pPr>
              <w:rPr>
                <w:rFonts w:cstheme="minorHAnsi"/>
              </w:rPr>
            </w:pPr>
            <w:r>
              <w:rPr>
                <w:rFonts w:cstheme="minorHAnsi"/>
              </w:rPr>
              <w:t>8</w:t>
            </w:r>
            <w:r w:rsidR="00726CCB">
              <w:rPr>
                <w:rFonts w:cstheme="minorHAnsi"/>
              </w:rPr>
              <w:t xml:space="preserve">osobników </w:t>
            </w:r>
            <w:r w:rsidR="00726CCB">
              <w:rPr>
                <w:rFonts w:cstheme="minorHAnsi"/>
              </w:rPr>
              <w:br/>
            </w:r>
            <w:r w:rsidR="00726CCB" w:rsidRPr="00F14AFD">
              <w:rPr>
                <w:rFonts w:cstheme="minorHAnsi"/>
              </w:rPr>
              <w:t>w stanie baryłki</w:t>
            </w:r>
            <w:r>
              <w:rPr>
                <w:rFonts w:cstheme="minorHAnsi"/>
              </w:rPr>
              <w:t>,</w:t>
            </w:r>
          </w:p>
          <w:p w:rsidR="00513A25" w:rsidRDefault="00513A25" w:rsidP="00457889">
            <w:pPr>
              <w:rPr>
                <w:rFonts w:cstheme="minorHAnsi"/>
              </w:rPr>
            </w:pPr>
            <w:r>
              <w:rPr>
                <w:rFonts w:cstheme="minorHAnsi"/>
              </w:rPr>
              <w:t>1 osobnik martwy,</w:t>
            </w:r>
          </w:p>
          <w:p w:rsidR="00513A25" w:rsidRPr="00F14AFD" w:rsidRDefault="00513A25" w:rsidP="00457889">
            <w:pPr>
              <w:rPr>
                <w:rFonts w:cstheme="minorHAnsi"/>
              </w:rPr>
            </w:pPr>
            <w:r>
              <w:rPr>
                <w:rFonts w:cstheme="minorHAnsi"/>
              </w:rPr>
              <w:t>1 osobnik zaginiony</w:t>
            </w:r>
          </w:p>
        </w:tc>
        <w:tc>
          <w:tcPr>
            <w:tcW w:w="1886" w:type="dxa"/>
            <w:tcBorders>
              <w:top w:val="single" w:sz="24" w:space="0" w:color="auto"/>
              <w:left w:val="single" w:sz="4" w:space="0" w:color="auto"/>
              <w:bottom w:val="single" w:sz="4" w:space="0" w:color="auto"/>
              <w:right w:val="single" w:sz="4" w:space="0" w:color="auto"/>
            </w:tcBorders>
          </w:tcPr>
          <w:p w:rsidR="00F31B4F" w:rsidRDefault="00F31B4F" w:rsidP="00457889">
            <w:pPr>
              <w:rPr>
                <w:rFonts w:cstheme="minorHAnsi"/>
              </w:rPr>
            </w:pPr>
            <w:r>
              <w:rPr>
                <w:rFonts w:cstheme="minorHAnsi"/>
              </w:rPr>
              <w:t>6 osobników</w:t>
            </w:r>
            <w:r w:rsidR="00726CCB">
              <w:rPr>
                <w:rFonts w:cstheme="minorHAnsi"/>
              </w:rPr>
              <w:t xml:space="preserve"> w stanie baryłki, </w:t>
            </w:r>
          </w:p>
          <w:p w:rsidR="00726CCB" w:rsidRPr="00F14AFD" w:rsidRDefault="00F31B4F" w:rsidP="00457889">
            <w:pPr>
              <w:rPr>
                <w:rFonts w:cstheme="minorHAnsi"/>
              </w:rPr>
            </w:pPr>
            <w:r>
              <w:rPr>
                <w:rFonts w:cstheme="minorHAnsi"/>
              </w:rPr>
              <w:t>4 osobników</w:t>
            </w:r>
            <w:r w:rsidR="00726CCB">
              <w:rPr>
                <w:rFonts w:cstheme="minorHAnsi"/>
              </w:rPr>
              <w:t xml:space="preserve"> w stanie przejściowym</w:t>
            </w:r>
          </w:p>
        </w:tc>
        <w:tc>
          <w:tcPr>
            <w:tcW w:w="1886" w:type="dxa"/>
            <w:tcBorders>
              <w:top w:val="single" w:sz="24" w:space="0" w:color="auto"/>
              <w:left w:val="single" w:sz="4" w:space="0" w:color="auto"/>
              <w:bottom w:val="single" w:sz="4" w:space="0" w:color="auto"/>
              <w:right w:val="single" w:sz="24" w:space="0" w:color="auto"/>
            </w:tcBorders>
          </w:tcPr>
          <w:p w:rsidR="00726CCB" w:rsidRDefault="00D84490" w:rsidP="00457889">
            <w:pPr>
              <w:rPr>
                <w:rFonts w:cstheme="minorHAnsi"/>
              </w:rPr>
            </w:pPr>
            <w:r>
              <w:rPr>
                <w:rFonts w:cstheme="minorHAnsi"/>
              </w:rPr>
              <w:t>8 osobników w stanie baryłki,</w:t>
            </w:r>
          </w:p>
          <w:p w:rsidR="00D84490" w:rsidRPr="00F14AFD" w:rsidRDefault="00D84490" w:rsidP="00457889">
            <w:pPr>
              <w:rPr>
                <w:rFonts w:cstheme="minorHAnsi"/>
              </w:rPr>
            </w:pPr>
            <w:r>
              <w:rPr>
                <w:rFonts w:cstheme="minorHAnsi"/>
              </w:rPr>
              <w:t>2 osobniki w stanie przejściowym</w:t>
            </w:r>
          </w:p>
        </w:tc>
      </w:tr>
      <w:tr w:rsidR="00726CCB" w:rsidRPr="00F14AFD" w:rsidTr="00485C0C">
        <w:tc>
          <w:tcPr>
            <w:tcW w:w="1668" w:type="dxa"/>
            <w:tcBorders>
              <w:top w:val="single" w:sz="24" w:space="0" w:color="auto"/>
              <w:left w:val="single" w:sz="24" w:space="0" w:color="auto"/>
              <w:bottom w:val="single" w:sz="24" w:space="0" w:color="auto"/>
              <w:right w:val="single" w:sz="24" w:space="0" w:color="auto"/>
            </w:tcBorders>
          </w:tcPr>
          <w:p w:rsidR="00726CCB" w:rsidRPr="00F14AFD" w:rsidRDefault="00726CCB" w:rsidP="00457889">
            <w:pPr>
              <w:rPr>
                <w:rFonts w:cstheme="minorHAnsi"/>
                <w:b/>
              </w:rPr>
            </w:pPr>
            <w:r w:rsidRPr="00F14AFD">
              <w:rPr>
                <w:rFonts w:cstheme="minorHAnsi"/>
                <w:b/>
              </w:rPr>
              <w:t xml:space="preserve">Obserwacja </w:t>
            </w:r>
            <w:r>
              <w:rPr>
                <w:rFonts w:cstheme="minorHAnsi"/>
                <w:b/>
              </w:rPr>
              <w:t>po godzinie</w:t>
            </w:r>
          </w:p>
        </w:tc>
        <w:tc>
          <w:tcPr>
            <w:tcW w:w="1886" w:type="dxa"/>
            <w:tcBorders>
              <w:top w:val="single" w:sz="4" w:space="0" w:color="auto"/>
              <w:left w:val="single" w:sz="24" w:space="0" w:color="auto"/>
            </w:tcBorders>
          </w:tcPr>
          <w:p w:rsidR="00726CCB" w:rsidRDefault="00025865" w:rsidP="00457889">
            <w:pPr>
              <w:rPr>
                <w:rFonts w:cstheme="minorHAnsi"/>
              </w:rPr>
            </w:pPr>
            <w:r>
              <w:rPr>
                <w:rFonts w:cstheme="minorHAnsi"/>
              </w:rPr>
              <w:t>7</w:t>
            </w:r>
            <w:r w:rsidR="00726CCB">
              <w:rPr>
                <w:rFonts w:cstheme="minorHAnsi"/>
              </w:rPr>
              <w:t xml:space="preserve"> osobników aktywnych,</w:t>
            </w:r>
          </w:p>
          <w:p w:rsidR="00726CCB" w:rsidRDefault="00025865" w:rsidP="00457889">
            <w:pPr>
              <w:rPr>
                <w:rFonts w:cstheme="minorHAnsi"/>
              </w:rPr>
            </w:pPr>
            <w:r>
              <w:rPr>
                <w:rFonts w:cstheme="minorHAnsi"/>
              </w:rPr>
              <w:t>2</w:t>
            </w:r>
            <w:r w:rsidR="00726CCB">
              <w:rPr>
                <w:rFonts w:cstheme="minorHAnsi"/>
              </w:rPr>
              <w:t xml:space="preserve"> osobnik</w:t>
            </w:r>
            <w:r>
              <w:rPr>
                <w:rFonts w:cstheme="minorHAnsi"/>
              </w:rPr>
              <w:t>i</w:t>
            </w:r>
            <w:r w:rsidR="00726CCB">
              <w:rPr>
                <w:rFonts w:cstheme="minorHAnsi"/>
              </w:rPr>
              <w:t xml:space="preserve"> w</w:t>
            </w:r>
            <w:r>
              <w:rPr>
                <w:rFonts w:cstheme="minorHAnsi"/>
              </w:rPr>
              <w:t xml:space="preserve"> rozruchu</w:t>
            </w:r>
            <w:r w:rsidR="00726CCB">
              <w:rPr>
                <w:rFonts w:cstheme="minorHAnsi"/>
              </w:rPr>
              <w:t>,</w:t>
            </w:r>
          </w:p>
          <w:p w:rsidR="00726CCB" w:rsidRPr="00F14AFD" w:rsidRDefault="00726CCB" w:rsidP="00457889">
            <w:pPr>
              <w:rPr>
                <w:rFonts w:cstheme="minorHAnsi"/>
              </w:rPr>
            </w:pPr>
            <w:r>
              <w:rPr>
                <w:rFonts w:cstheme="minorHAnsi"/>
              </w:rPr>
              <w:t>1 osobnik martwy</w:t>
            </w:r>
          </w:p>
        </w:tc>
        <w:tc>
          <w:tcPr>
            <w:tcW w:w="1886" w:type="dxa"/>
            <w:tcBorders>
              <w:top w:val="single" w:sz="4" w:space="0" w:color="auto"/>
            </w:tcBorders>
          </w:tcPr>
          <w:p w:rsidR="00726CCB" w:rsidRDefault="00BF2228" w:rsidP="00457889">
            <w:pPr>
              <w:rPr>
                <w:rFonts w:cstheme="minorHAnsi"/>
              </w:rPr>
            </w:pPr>
            <w:r>
              <w:rPr>
                <w:rFonts w:cstheme="minorHAnsi"/>
              </w:rPr>
              <w:t>6</w:t>
            </w:r>
            <w:r w:rsidR="00726CCB">
              <w:rPr>
                <w:rFonts w:cstheme="minorHAnsi"/>
              </w:rPr>
              <w:t xml:space="preserve"> osobników aktywnych,</w:t>
            </w:r>
          </w:p>
          <w:p w:rsidR="00726CCB" w:rsidRDefault="00BF2228" w:rsidP="00457889">
            <w:pPr>
              <w:rPr>
                <w:rFonts w:cstheme="minorHAnsi"/>
              </w:rPr>
            </w:pPr>
            <w:r>
              <w:rPr>
                <w:rFonts w:cstheme="minorHAnsi"/>
              </w:rPr>
              <w:t>2</w:t>
            </w:r>
            <w:r w:rsidR="00726CCB">
              <w:rPr>
                <w:rFonts w:cstheme="minorHAnsi"/>
              </w:rPr>
              <w:t xml:space="preserve"> osobniki w rozruchu</w:t>
            </w:r>
            <w:r>
              <w:rPr>
                <w:rFonts w:cstheme="minorHAnsi"/>
              </w:rPr>
              <w:t>,</w:t>
            </w:r>
          </w:p>
          <w:p w:rsidR="00BF2228" w:rsidRPr="00F14AFD" w:rsidRDefault="00BF2228" w:rsidP="00457889">
            <w:pPr>
              <w:rPr>
                <w:rFonts w:cstheme="minorHAnsi"/>
              </w:rPr>
            </w:pPr>
            <w:r>
              <w:rPr>
                <w:rFonts w:cstheme="minorHAnsi"/>
              </w:rPr>
              <w:t>1 osobnik martwy</w:t>
            </w:r>
          </w:p>
        </w:tc>
        <w:tc>
          <w:tcPr>
            <w:tcW w:w="1886" w:type="dxa"/>
            <w:tcBorders>
              <w:top w:val="single" w:sz="4" w:space="0" w:color="auto"/>
            </w:tcBorders>
          </w:tcPr>
          <w:p w:rsidR="00726CCB" w:rsidRDefault="006909F4" w:rsidP="00457889">
            <w:pPr>
              <w:rPr>
                <w:rFonts w:cstheme="minorHAnsi"/>
              </w:rPr>
            </w:pPr>
            <w:r>
              <w:rPr>
                <w:rFonts w:cstheme="minorHAnsi"/>
              </w:rPr>
              <w:t>6</w:t>
            </w:r>
            <w:r w:rsidR="00726CCB">
              <w:rPr>
                <w:rFonts w:cstheme="minorHAnsi"/>
              </w:rPr>
              <w:t xml:space="preserve"> osobników aktywnych,</w:t>
            </w:r>
          </w:p>
          <w:p w:rsidR="00726CCB" w:rsidRDefault="006909F4" w:rsidP="00457889">
            <w:pPr>
              <w:rPr>
                <w:rFonts w:cstheme="minorHAnsi"/>
              </w:rPr>
            </w:pPr>
            <w:r>
              <w:rPr>
                <w:rFonts w:cstheme="minorHAnsi"/>
              </w:rPr>
              <w:t>3</w:t>
            </w:r>
            <w:r w:rsidR="00726CCB">
              <w:rPr>
                <w:rFonts w:cstheme="minorHAnsi"/>
              </w:rPr>
              <w:t xml:space="preserve"> osobniki w rozruchu,</w:t>
            </w:r>
          </w:p>
          <w:p w:rsidR="00726CCB" w:rsidRPr="00F14AFD" w:rsidRDefault="006909F4" w:rsidP="00457889">
            <w:pPr>
              <w:rPr>
                <w:rFonts w:cstheme="minorHAnsi"/>
              </w:rPr>
            </w:pPr>
            <w:r>
              <w:rPr>
                <w:rFonts w:cstheme="minorHAnsi"/>
              </w:rPr>
              <w:t>1 osobnik w stanie baryłki</w:t>
            </w:r>
          </w:p>
        </w:tc>
        <w:tc>
          <w:tcPr>
            <w:tcW w:w="1886" w:type="dxa"/>
            <w:tcBorders>
              <w:top w:val="single" w:sz="4" w:space="0" w:color="auto"/>
              <w:right w:val="single" w:sz="24" w:space="0" w:color="auto"/>
            </w:tcBorders>
          </w:tcPr>
          <w:p w:rsidR="00E512A7" w:rsidRDefault="00E512A7" w:rsidP="00E512A7">
            <w:pPr>
              <w:rPr>
                <w:rFonts w:cstheme="minorHAnsi"/>
              </w:rPr>
            </w:pPr>
            <w:r>
              <w:rPr>
                <w:rFonts w:cstheme="minorHAnsi"/>
              </w:rPr>
              <w:t>4 osobniki aktywne,</w:t>
            </w:r>
          </w:p>
          <w:p w:rsidR="00E512A7" w:rsidRDefault="00E512A7" w:rsidP="00E512A7">
            <w:pPr>
              <w:rPr>
                <w:rFonts w:cstheme="minorHAnsi"/>
              </w:rPr>
            </w:pPr>
            <w:r>
              <w:rPr>
                <w:rFonts w:cstheme="minorHAnsi"/>
              </w:rPr>
              <w:t>5 osobników w rozruchu,</w:t>
            </w:r>
          </w:p>
          <w:p w:rsidR="00726CCB" w:rsidRPr="00F14AFD" w:rsidRDefault="00E512A7" w:rsidP="00BD5CAE">
            <w:pPr>
              <w:rPr>
                <w:rFonts w:cstheme="minorHAnsi"/>
              </w:rPr>
            </w:pPr>
            <w:r>
              <w:rPr>
                <w:rFonts w:cstheme="minorHAnsi"/>
              </w:rPr>
              <w:t xml:space="preserve">1 osobnik </w:t>
            </w:r>
            <w:r w:rsidR="00BD5CAE">
              <w:rPr>
                <w:rFonts w:cstheme="minorHAnsi"/>
              </w:rPr>
              <w:t>martwy</w:t>
            </w:r>
          </w:p>
        </w:tc>
      </w:tr>
      <w:tr w:rsidR="00726CCB" w:rsidRPr="00F14AFD" w:rsidTr="00485C0C">
        <w:tc>
          <w:tcPr>
            <w:tcW w:w="1668" w:type="dxa"/>
            <w:tcBorders>
              <w:top w:val="single" w:sz="24" w:space="0" w:color="auto"/>
              <w:left w:val="single" w:sz="24" w:space="0" w:color="auto"/>
              <w:bottom w:val="single" w:sz="24" w:space="0" w:color="auto"/>
              <w:right w:val="single" w:sz="24" w:space="0" w:color="auto"/>
            </w:tcBorders>
          </w:tcPr>
          <w:p w:rsidR="00726CCB" w:rsidRPr="00F14AFD" w:rsidRDefault="00726CCB" w:rsidP="00457889">
            <w:pPr>
              <w:rPr>
                <w:rFonts w:cstheme="minorHAnsi"/>
                <w:b/>
              </w:rPr>
            </w:pPr>
            <w:r w:rsidRPr="00F14AFD">
              <w:rPr>
                <w:rFonts w:cstheme="minorHAnsi"/>
                <w:b/>
              </w:rPr>
              <w:t xml:space="preserve">Obserwacja po </w:t>
            </w:r>
            <w:r>
              <w:rPr>
                <w:rFonts w:cstheme="minorHAnsi"/>
                <w:b/>
              </w:rPr>
              <w:t>dobie</w:t>
            </w:r>
          </w:p>
        </w:tc>
        <w:tc>
          <w:tcPr>
            <w:tcW w:w="1886" w:type="dxa"/>
            <w:tcBorders>
              <w:left w:val="single" w:sz="24" w:space="0" w:color="auto"/>
              <w:bottom w:val="single" w:sz="24" w:space="0" w:color="auto"/>
            </w:tcBorders>
          </w:tcPr>
          <w:p w:rsidR="00726CCB" w:rsidRDefault="00726CCB" w:rsidP="00457889">
            <w:pPr>
              <w:rPr>
                <w:rFonts w:cstheme="minorHAnsi"/>
              </w:rPr>
            </w:pPr>
            <w:r>
              <w:rPr>
                <w:rFonts w:cstheme="minorHAnsi"/>
              </w:rPr>
              <w:t>9</w:t>
            </w:r>
            <w:r w:rsidRPr="00F14AFD">
              <w:rPr>
                <w:rFonts w:cstheme="minorHAnsi"/>
              </w:rPr>
              <w:t xml:space="preserve"> osobników aktywnych</w:t>
            </w:r>
            <w:r>
              <w:rPr>
                <w:rFonts w:cstheme="minorHAnsi"/>
              </w:rPr>
              <w:t>,</w:t>
            </w:r>
          </w:p>
          <w:p w:rsidR="00726CCB" w:rsidRPr="00F14AFD" w:rsidRDefault="00726CCB" w:rsidP="00457889">
            <w:pPr>
              <w:rPr>
                <w:rFonts w:cstheme="minorHAnsi"/>
              </w:rPr>
            </w:pPr>
            <w:r>
              <w:rPr>
                <w:rFonts w:cstheme="minorHAnsi"/>
              </w:rPr>
              <w:t>1 osobnik martwy</w:t>
            </w:r>
          </w:p>
        </w:tc>
        <w:tc>
          <w:tcPr>
            <w:tcW w:w="1886" w:type="dxa"/>
            <w:tcBorders>
              <w:bottom w:val="single" w:sz="24" w:space="0" w:color="auto"/>
            </w:tcBorders>
          </w:tcPr>
          <w:p w:rsidR="00584B45" w:rsidRDefault="00584B45" w:rsidP="00584B45">
            <w:pPr>
              <w:rPr>
                <w:rFonts w:cstheme="minorHAnsi"/>
              </w:rPr>
            </w:pPr>
            <w:r>
              <w:rPr>
                <w:rFonts w:cstheme="minorHAnsi"/>
              </w:rPr>
              <w:t>7 osobników aktywnych,</w:t>
            </w:r>
          </w:p>
          <w:p w:rsidR="00584B45" w:rsidRDefault="00584B45" w:rsidP="00584B45">
            <w:pPr>
              <w:rPr>
                <w:rFonts w:cstheme="minorHAnsi"/>
              </w:rPr>
            </w:pPr>
            <w:r>
              <w:rPr>
                <w:rFonts w:cstheme="minorHAnsi"/>
              </w:rPr>
              <w:t>1 osobniki w rozruchu,</w:t>
            </w:r>
          </w:p>
          <w:p w:rsidR="00726CCB" w:rsidRPr="00F14AFD" w:rsidRDefault="00584B45" w:rsidP="00584B45">
            <w:pPr>
              <w:rPr>
                <w:rFonts w:cstheme="minorHAnsi"/>
              </w:rPr>
            </w:pPr>
            <w:r>
              <w:rPr>
                <w:rFonts w:cstheme="minorHAnsi"/>
              </w:rPr>
              <w:t>1 osobnik martwy</w:t>
            </w:r>
          </w:p>
        </w:tc>
        <w:tc>
          <w:tcPr>
            <w:tcW w:w="1886" w:type="dxa"/>
            <w:tcBorders>
              <w:bottom w:val="single" w:sz="24" w:space="0" w:color="auto"/>
            </w:tcBorders>
          </w:tcPr>
          <w:p w:rsidR="00726CCB" w:rsidRDefault="00E33476" w:rsidP="00457889">
            <w:pPr>
              <w:rPr>
                <w:rFonts w:cstheme="minorHAnsi"/>
              </w:rPr>
            </w:pPr>
            <w:r>
              <w:rPr>
                <w:rFonts w:cstheme="minorHAnsi"/>
              </w:rPr>
              <w:t>7</w:t>
            </w:r>
            <w:r w:rsidR="00726CCB">
              <w:rPr>
                <w:rFonts w:cstheme="minorHAnsi"/>
              </w:rPr>
              <w:t xml:space="preserve"> osobników aktywnych,</w:t>
            </w:r>
          </w:p>
          <w:p w:rsidR="00E33476" w:rsidRDefault="00E33476" w:rsidP="00457889">
            <w:pPr>
              <w:rPr>
                <w:rFonts w:cstheme="minorHAnsi"/>
              </w:rPr>
            </w:pPr>
            <w:r>
              <w:rPr>
                <w:rFonts w:cstheme="minorHAnsi"/>
              </w:rPr>
              <w:t>2 osobniki w rozruchu</w:t>
            </w:r>
          </w:p>
          <w:p w:rsidR="00726CCB" w:rsidRPr="00F14AFD" w:rsidRDefault="00E33476" w:rsidP="00457889">
            <w:pPr>
              <w:rPr>
                <w:rFonts w:cstheme="minorHAnsi"/>
              </w:rPr>
            </w:pPr>
            <w:r>
              <w:rPr>
                <w:rFonts w:cstheme="minorHAnsi"/>
              </w:rPr>
              <w:t>1 osobnik</w:t>
            </w:r>
            <w:r w:rsidR="00726CCB">
              <w:rPr>
                <w:rFonts w:cstheme="minorHAnsi"/>
              </w:rPr>
              <w:t xml:space="preserve"> martw</w:t>
            </w:r>
            <w:r>
              <w:rPr>
                <w:rFonts w:cstheme="minorHAnsi"/>
              </w:rPr>
              <w:t>y</w:t>
            </w:r>
          </w:p>
        </w:tc>
        <w:tc>
          <w:tcPr>
            <w:tcW w:w="1886" w:type="dxa"/>
            <w:tcBorders>
              <w:bottom w:val="single" w:sz="24" w:space="0" w:color="auto"/>
              <w:right w:val="single" w:sz="24" w:space="0" w:color="auto"/>
            </w:tcBorders>
          </w:tcPr>
          <w:p w:rsidR="007B46B8" w:rsidRDefault="00982DF2" w:rsidP="007B46B8">
            <w:pPr>
              <w:rPr>
                <w:rFonts w:cstheme="minorHAnsi"/>
              </w:rPr>
            </w:pPr>
            <w:r>
              <w:rPr>
                <w:rFonts w:cstheme="minorHAnsi"/>
              </w:rPr>
              <w:t>6</w:t>
            </w:r>
            <w:r w:rsidR="007B46B8">
              <w:rPr>
                <w:rFonts w:cstheme="minorHAnsi"/>
              </w:rPr>
              <w:t xml:space="preserve"> osobników aktywnych,</w:t>
            </w:r>
          </w:p>
          <w:p w:rsidR="007B46B8" w:rsidRDefault="00585396" w:rsidP="007B46B8">
            <w:pPr>
              <w:rPr>
                <w:rFonts w:cstheme="minorHAnsi"/>
              </w:rPr>
            </w:pPr>
            <w:r>
              <w:rPr>
                <w:rFonts w:cstheme="minorHAnsi"/>
              </w:rPr>
              <w:t>2</w:t>
            </w:r>
            <w:r w:rsidR="007B46B8">
              <w:rPr>
                <w:rFonts w:cstheme="minorHAnsi"/>
              </w:rPr>
              <w:t xml:space="preserve"> osobniki w rozruchu</w:t>
            </w:r>
          </w:p>
          <w:p w:rsidR="00726CCB" w:rsidRPr="00F14AFD" w:rsidRDefault="00585396" w:rsidP="007B46B8">
            <w:pPr>
              <w:keepNext/>
              <w:rPr>
                <w:rFonts w:cstheme="minorHAnsi"/>
              </w:rPr>
            </w:pPr>
            <w:r>
              <w:rPr>
                <w:rFonts w:cstheme="minorHAnsi"/>
              </w:rPr>
              <w:t>2</w:t>
            </w:r>
            <w:r w:rsidR="007B46B8">
              <w:rPr>
                <w:rFonts w:cstheme="minorHAnsi"/>
              </w:rPr>
              <w:t xml:space="preserve"> osobniki martwe</w:t>
            </w:r>
          </w:p>
        </w:tc>
      </w:tr>
    </w:tbl>
    <w:p w:rsidR="00726CCB" w:rsidRDefault="006061DE" w:rsidP="006061DE">
      <w:pPr>
        <w:pStyle w:val="Legenda"/>
        <w:rPr>
          <w:i/>
          <w:color w:val="000000" w:themeColor="text1"/>
        </w:rPr>
      </w:pPr>
      <w:r w:rsidRPr="00027ECD">
        <w:rPr>
          <w:color w:val="auto"/>
        </w:rPr>
        <w:t xml:space="preserve">Tabela </w:t>
      </w:r>
      <w:r w:rsidR="006C7F2D">
        <w:rPr>
          <w:color w:val="auto"/>
        </w:rPr>
        <w:fldChar w:fldCharType="begin"/>
      </w:r>
      <w:r w:rsidR="00D70EC6">
        <w:rPr>
          <w:color w:val="auto"/>
        </w:rPr>
        <w:instrText xml:space="preserve"> SEQ Tabela \* ARABIC </w:instrText>
      </w:r>
      <w:r w:rsidR="006C7F2D">
        <w:rPr>
          <w:color w:val="auto"/>
        </w:rPr>
        <w:fldChar w:fldCharType="separate"/>
      </w:r>
      <w:r w:rsidR="00A61932">
        <w:rPr>
          <w:noProof/>
          <w:color w:val="auto"/>
        </w:rPr>
        <w:t>4</w:t>
      </w:r>
      <w:r w:rsidR="006C7F2D">
        <w:rPr>
          <w:color w:val="auto"/>
        </w:rPr>
        <w:fldChar w:fldCharType="end"/>
      </w:r>
      <w:r w:rsidRPr="00027ECD">
        <w:rPr>
          <w:color w:val="auto"/>
        </w:rPr>
        <w:t>.</w:t>
      </w:r>
      <w:r w:rsidRPr="0086144C">
        <w:rPr>
          <w:i/>
          <w:color w:val="000000" w:themeColor="text1"/>
        </w:rPr>
        <w:t>Obserwacje kultury niesporczaków M. tardigradum po</w:t>
      </w:r>
      <w:r>
        <w:rPr>
          <w:i/>
          <w:color w:val="000000" w:themeColor="text1"/>
        </w:rPr>
        <w:t xml:space="preserve"> trzeciej </w:t>
      </w:r>
      <w:r w:rsidRPr="0086144C">
        <w:rPr>
          <w:i/>
          <w:color w:val="000000" w:themeColor="text1"/>
        </w:rPr>
        <w:t>anhydrobiozie z odczynnikiem BHAM</w:t>
      </w:r>
      <w:r>
        <w:rPr>
          <w:i/>
          <w:color w:val="000000" w:themeColor="text1"/>
        </w:rPr>
        <w:t xml:space="preserve"> działającym bezpośrednio</w:t>
      </w:r>
    </w:p>
    <w:p w:rsidR="00470A31" w:rsidRDefault="00470A31" w:rsidP="00470A31">
      <w:pPr>
        <w:pStyle w:val="Nagwek2"/>
      </w:pPr>
      <w:r>
        <w:t>Eksperyment nr 4</w:t>
      </w:r>
    </w:p>
    <w:p w:rsidR="005B718F" w:rsidRPr="001A45F8" w:rsidRDefault="005B718F" w:rsidP="005B718F">
      <w:pPr>
        <w:rPr>
          <w:rFonts w:ascii="Calibri" w:eastAsia="Calibri" w:hAnsi="Calibri" w:cs="Calibri"/>
          <w:sz w:val="24"/>
        </w:rPr>
      </w:pPr>
      <w:r>
        <w:t>W tym eksperymencie, przez sześć dni, na szlace wielodołkowej (w każdym dołku po pięć osobników) inkubowano niesporczaki na porysowanym podłożu w następujących warunkach:</w:t>
      </w:r>
    </w:p>
    <w:p w:rsidR="005B718F" w:rsidRPr="001A45F8" w:rsidRDefault="005B718F" w:rsidP="005B718F">
      <w:pPr>
        <w:numPr>
          <w:ilvl w:val="0"/>
          <w:numId w:val="5"/>
        </w:numPr>
        <w:rPr>
          <w:rFonts w:ascii="Calibri" w:eastAsia="Calibri" w:hAnsi="Calibri" w:cs="Calibri"/>
          <w:sz w:val="24"/>
        </w:rPr>
      </w:pPr>
      <w:r>
        <w:rPr>
          <w:rFonts w:ascii="Calibri" w:eastAsia="Calibri" w:hAnsi="Calibri" w:cs="Calibri"/>
          <w:sz w:val="24"/>
        </w:rPr>
        <w:t>400 µl wody i 1.2 µl rozpuszczalnika (MetOH, kontrola rozpuszczalnika);</w:t>
      </w:r>
    </w:p>
    <w:p w:rsidR="005B718F" w:rsidRPr="001A45F8" w:rsidRDefault="005B718F" w:rsidP="005B718F">
      <w:pPr>
        <w:numPr>
          <w:ilvl w:val="0"/>
          <w:numId w:val="5"/>
        </w:numPr>
        <w:rPr>
          <w:rFonts w:ascii="Calibri" w:eastAsia="Calibri" w:hAnsi="Calibri" w:cs="Calibri"/>
          <w:sz w:val="24"/>
        </w:rPr>
      </w:pPr>
      <w:r>
        <w:rPr>
          <w:rFonts w:ascii="Calibri" w:eastAsia="Calibri" w:hAnsi="Calibri" w:cs="Calibri"/>
          <w:sz w:val="24"/>
        </w:rPr>
        <w:t>400 µl wody i 1.2 µl rozpuszczalnika (MetOH, kontrola rozpuszczalnika);</w:t>
      </w:r>
    </w:p>
    <w:p w:rsidR="005B718F" w:rsidRDefault="005B718F" w:rsidP="00470A31">
      <w:pPr>
        <w:numPr>
          <w:ilvl w:val="0"/>
          <w:numId w:val="5"/>
        </w:numPr>
        <w:rPr>
          <w:rFonts w:ascii="Calibri" w:eastAsia="Calibri" w:hAnsi="Calibri" w:cs="Calibri"/>
          <w:sz w:val="24"/>
        </w:rPr>
      </w:pPr>
      <w:r w:rsidRPr="001A45F8">
        <w:rPr>
          <w:rFonts w:ascii="Calibri" w:eastAsia="Calibri" w:hAnsi="Calibri" w:cs="Calibri"/>
          <w:sz w:val="24"/>
        </w:rPr>
        <w:t xml:space="preserve">400 µl wody i 1.2 µl roztworu odczynnika BHAM w rozpuszczalniku, o końcowym stężeniu </w:t>
      </w:r>
      <w:r>
        <w:rPr>
          <w:rFonts w:ascii="Calibri" w:eastAsia="Calibri" w:hAnsi="Calibri" w:cs="Calibri"/>
          <w:sz w:val="24"/>
        </w:rPr>
        <w:t>0.</w:t>
      </w:r>
      <w:r w:rsidRPr="001A45F8">
        <w:rPr>
          <w:rFonts w:ascii="Calibri" w:eastAsia="Calibri" w:hAnsi="Calibri" w:cs="Calibri"/>
          <w:sz w:val="24"/>
        </w:rPr>
        <w:t>1 mM;</w:t>
      </w:r>
    </w:p>
    <w:p w:rsidR="005B718F" w:rsidRDefault="005B718F" w:rsidP="005B718F">
      <w:pPr>
        <w:numPr>
          <w:ilvl w:val="0"/>
          <w:numId w:val="5"/>
        </w:numPr>
        <w:rPr>
          <w:rFonts w:ascii="Calibri" w:eastAsia="Calibri" w:hAnsi="Calibri" w:cs="Calibri"/>
          <w:sz w:val="24"/>
        </w:rPr>
      </w:pPr>
      <w:r w:rsidRPr="001A45F8">
        <w:rPr>
          <w:rFonts w:ascii="Calibri" w:eastAsia="Calibri" w:hAnsi="Calibri" w:cs="Calibri"/>
          <w:sz w:val="24"/>
        </w:rPr>
        <w:t xml:space="preserve">400 µl wody i 1.2 µl roztworu odczynnika BHAM w rozpuszczalniku, o końcowym stężeniu </w:t>
      </w:r>
      <w:r>
        <w:rPr>
          <w:rFonts w:ascii="Calibri" w:eastAsia="Calibri" w:hAnsi="Calibri" w:cs="Calibri"/>
          <w:sz w:val="24"/>
        </w:rPr>
        <w:t>0.</w:t>
      </w:r>
      <w:r w:rsidR="00303916">
        <w:rPr>
          <w:rFonts w:ascii="Calibri" w:eastAsia="Calibri" w:hAnsi="Calibri" w:cs="Calibri"/>
          <w:sz w:val="24"/>
        </w:rPr>
        <w:t>1 mM.</w:t>
      </w:r>
    </w:p>
    <w:p w:rsidR="001B3789" w:rsidRDefault="00247E29" w:rsidP="00247E29">
      <w:pPr>
        <w:rPr>
          <w:rFonts w:ascii="Calibri" w:eastAsia="Calibri" w:hAnsi="Calibri" w:cs="Calibri"/>
          <w:sz w:val="24"/>
        </w:rPr>
      </w:pPr>
      <w:r>
        <w:rPr>
          <w:rFonts w:ascii="Calibri" w:eastAsia="Calibri" w:hAnsi="Calibri" w:cs="Calibri"/>
          <w:sz w:val="24"/>
        </w:rPr>
        <w:t>Nie przeprowadzano tym razem anhydrobiozy, obserwowano wpływ na niesporczaki w stanie aktywnym odpowiednich odczynników. Próby przeglądano</w:t>
      </w:r>
      <w:r w:rsidR="001B3789">
        <w:rPr>
          <w:rFonts w:ascii="Calibri" w:eastAsia="Calibri" w:hAnsi="Calibri" w:cs="Calibri"/>
          <w:sz w:val="24"/>
        </w:rPr>
        <w:t xml:space="preserve"> w odstępach czasu wynoszących około 24 godziny, przez sześć dni. Obserwacje zapisano w tabeli.</w:t>
      </w:r>
    </w:p>
    <w:p w:rsidR="00B95AC8" w:rsidRDefault="00B95AC8">
      <w:r>
        <w:br w:type="page"/>
      </w:r>
    </w:p>
    <w:tbl>
      <w:tblPr>
        <w:tblStyle w:val="Tabela-Siatka"/>
        <w:tblW w:w="0" w:type="auto"/>
        <w:tblLook w:val="04A0"/>
      </w:tblPr>
      <w:tblGrid>
        <w:gridCol w:w="1668"/>
        <w:gridCol w:w="1886"/>
        <w:gridCol w:w="1886"/>
        <w:gridCol w:w="1886"/>
        <w:gridCol w:w="1886"/>
      </w:tblGrid>
      <w:tr w:rsidR="003A732D" w:rsidRPr="000A1ACE" w:rsidTr="00485C0C">
        <w:tc>
          <w:tcPr>
            <w:tcW w:w="1668" w:type="dxa"/>
            <w:tcBorders>
              <w:top w:val="single" w:sz="24" w:space="0" w:color="auto"/>
              <w:left w:val="single" w:sz="24" w:space="0" w:color="auto"/>
              <w:bottom w:val="single" w:sz="24" w:space="0" w:color="auto"/>
              <w:right w:val="single" w:sz="24" w:space="0" w:color="auto"/>
            </w:tcBorders>
            <w:shd w:val="clear" w:color="auto" w:fill="000000" w:themeFill="text1"/>
          </w:tcPr>
          <w:p w:rsidR="003A732D" w:rsidRPr="00F14AFD" w:rsidRDefault="003A732D" w:rsidP="00617E1F">
            <w:pPr>
              <w:rPr>
                <w:rFonts w:cstheme="minorHAnsi"/>
                <w:b/>
              </w:rPr>
            </w:pPr>
            <w:r>
              <w:rPr>
                <w:rFonts w:cstheme="minorHAnsi"/>
                <w:sz w:val="24"/>
                <w:szCs w:val="24"/>
              </w:rPr>
              <w:lastRenderedPageBreak/>
              <w:br w:type="page"/>
            </w:r>
          </w:p>
        </w:tc>
        <w:tc>
          <w:tcPr>
            <w:tcW w:w="1886" w:type="dxa"/>
            <w:tcBorders>
              <w:top w:val="single" w:sz="24" w:space="0" w:color="auto"/>
              <w:left w:val="single" w:sz="24" w:space="0" w:color="auto"/>
              <w:bottom w:val="single" w:sz="24" w:space="0" w:color="auto"/>
              <w:right w:val="single" w:sz="24" w:space="0" w:color="auto"/>
            </w:tcBorders>
          </w:tcPr>
          <w:p w:rsidR="003A732D" w:rsidRPr="000A1ACE" w:rsidRDefault="003A732D" w:rsidP="00617E1F">
            <w:pPr>
              <w:rPr>
                <w:rFonts w:cstheme="minorHAnsi"/>
                <w:sz w:val="24"/>
                <w:szCs w:val="24"/>
              </w:rPr>
            </w:pPr>
            <w:commentRangeStart w:id="7"/>
            <w:r>
              <w:rPr>
                <w:rFonts w:cstheme="minorHAnsi"/>
                <w:sz w:val="24"/>
                <w:szCs w:val="24"/>
              </w:rPr>
              <w:t xml:space="preserve">Kontrola </w:t>
            </w:r>
            <w:r w:rsidR="0035113A">
              <w:rPr>
                <w:rFonts w:cstheme="minorHAnsi"/>
                <w:sz w:val="24"/>
                <w:szCs w:val="24"/>
              </w:rPr>
              <w:br/>
            </w:r>
            <w:r>
              <w:rPr>
                <w:rFonts w:cstheme="minorHAnsi"/>
                <w:sz w:val="24"/>
                <w:szCs w:val="24"/>
              </w:rPr>
              <w:t xml:space="preserve">w wodzie </w:t>
            </w:r>
            <w:r>
              <w:rPr>
                <w:rFonts w:cstheme="minorHAnsi"/>
                <w:sz w:val="24"/>
                <w:szCs w:val="24"/>
              </w:rPr>
              <w:br/>
              <w:t>+ MetOH</w:t>
            </w:r>
          </w:p>
        </w:tc>
        <w:tc>
          <w:tcPr>
            <w:tcW w:w="1886" w:type="dxa"/>
            <w:tcBorders>
              <w:top w:val="single" w:sz="24" w:space="0" w:color="auto"/>
              <w:left w:val="single" w:sz="24" w:space="0" w:color="auto"/>
              <w:bottom w:val="single" w:sz="24" w:space="0" w:color="auto"/>
              <w:right w:val="single" w:sz="24" w:space="0" w:color="auto"/>
            </w:tcBorders>
          </w:tcPr>
          <w:p w:rsidR="003A732D" w:rsidRPr="000A1ACE" w:rsidRDefault="003A732D" w:rsidP="00617E1F">
            <w:pPr>
              <w:rPr>
                <w:rFonts w:cstheme="minorHAnsi"/>
                <w:sz w:val="24"/>
                <w:szCs w:val="24"/>
              </w:rPr>
            </w:pPr>
            <w:r>
              <w:rPr>
                <w:rFonts w:cstheme="minorHAnsi"/>
                <w:sz w:val="24"/>
                <w:szCs w:val="24"/>
              </w:rPr>
              <w:t xml:space="preserve">Kontrola </w:t>
            </w:r>
            <w:r>
              <w:rPr>
                <w:rFonts w:cstheme="minorHAnsi"/>
                <w:sz w:val="24"/>
                <w:szCs w:val="24"/>
              </w:rPr>
              <w:br/>
              <w:t xml:space="preserve">w wodzie </w:t>
            </w:r>
            <w:r>
              <w:rPr>
                <w:rFonts w:cstheme="minorHAnsi"/>
                <w:sz w:val="24"/>
                <w:szCs w:val="24"/>
              </w:rPr>
              <w:br/>
              <w:t>+ MetOH</w:t>
            </w:r>
            <w:commentRangeEnd w:id="7"/>
            <w:r w:rsidR="00A61932">
              <w:rPr>
                <w:rStyle w:val="Odwoaniedokomentarza"/>
              </w:rPr>
              <w:commentReference w:id="7"/>
            </w:r>
          </w:p>
        </w:tc>
        <w:tc>
          <w:tcPr>
            <w:tcW w:w="1886" w:type="dxa"/>
            <w:tcBorders>
              <w:top w:val="single" w:sz="24" w:space="0" w:color="auto"/>
              <w:left w:val="single" w:sz="24" w:space="0" w:color="auto"/>
              <w:bottom w:val="single" w:sz="24" w:space="0" w:color="auto"/>
              <w:right w:val="single" w:sz="24" w:space="0" w:color="auto"/>
            </w:tcBorders>
          </w:tcPr>
          <w:p w:rsidR="003A732D" w:rsidRPr="000A1ACE" w:rsidRDefault="003A732D" w:rsidP="00617E1F">
            <w:pPr>
              <w:rPr>
                <w:rFonts w:cstheme="minorHAnsi"/>
                <w:sz w:val="24"/>
                <w:szCs w:val="24"/>
              </w:rPr>
            </w:pPr>
            <w:r>
              <w:rPr>
                <w:rFonts w:cstheme="minorHAnsi"/>
                <w:sz w:val="24"/>
                <w:szCs w:val="24"/>
              </w:rPr>
              <w:t>0.1 mM BHAM</w:t>
            </w:r>
          </w:p>
        </w:tc>
        <w:tc>
          <w:tcPr>
            <w:tcW w:w="1886" w:type="dxa"/>
            <w:tcBorders>
              <w:top w:val="single" w:sz="24" w:space="0" w:color="auto"/>
              <w:left w:val="single" w:sz="24" w:space="0" w:color="auto"/>
              <w:bottom w:val="single" w:sz="24" w:space="0" w:color="auto"/>
              <w:right w:val="single" w:sz="24" w:space="0" w:color="auto"/>
            </w:tcBorders>
          </w:tcPr>
          <w:p w:rsidR="003A732D" w:rsidRPr="000A1ACE" w:rsidRDefault="003A732D" w:rsidP="00617E1F">
            <w:pPr>
              <w:rPr>
                <w:rFonts w:cstheme="minorHAnsi"/>
                <w:sz w:val="24"/>
                <w:szCs w:val="24"/>
              </w:rPr>
            </w:pPr>
            <w:r>
              <w:rPr>
                <w:rFonts w:cstheme="minorHAnsi"/>
                <w:sz w:val="24"/>
                <w:szCs w:val="24"/>
              </w:rPr>
              <w:t>0.1 mM BHAM</w:t>
            </w:r>
          </w:p>
        </w:tc>
      </w:tr>
      <w:tr w:rsidR="003A732D" w:rsidRPr="00F14AFD" w:rsidTr="00485C0C">
        <w:tc>
          <w:tcPr>
            <w:tcW w:w="1668" w:type="dxa"/>
            <w:tcBorders>
              <w:top w:val="single" w:sz="24" w:space="0" w:color="auto"/>
              <w:left w:val="single" w:sz="24" w:space="0" w:color="auto"/>
              <w:bottom w:val="single" w:sz="24" w:space="0" w:color="auto"/>
              <w:right w:val="single" w:sz="24" w:space="0" w:color="auto"/>
            </w:tcBorders>
          </w:tcPr>
          <w:p w:rsidR="003A732D" w:rsidRPr="00F14AFD" w:rsidRDefault="00D86C0A" w:rsidP="00D86C0A">
            <w:pPr>
              <w:rPr>
                <w:rFonts w:cstheme="minorHAnsi"/>
                <w:b/>
              </w:rPr>
            </w:pPr>
            <w:r>
              <w:rPr>
                <w:rFonts w:cstheme="minorHAnsi"/>
                <w:b/>
              </w:rPr>
              <w:t>Dzień 0</w:t>
            </w:r>
          </w:p>
        </w:tc>
        <w:tc>
          <w:tcPr>
            <w:tcW w:w="1886" w:type="dxa"/>
            <w:tcBorders>
              <w:top w:val="single" w:sz="24" w:space="0" w:color="auto"/>
              <w:left w:val="single" w:sz="24" w:space="0" w:color="auto"/>
              <w:bottom w:val="single" w:sz="4" w:space="0" w:color="auto"/>
              <w:right w:val="single" w:sz="4" w:space="0" w:color="auto"/>
            </w:tcBorders>
          </w:tcPr>
          <w:p w:rsidR="003A732D" w:rsidRPr="00F14AFD" w:rsidRDefault="003523EA" w:rsidP="003523EA">
            <w:pPr>
              <w:rPr>
                <w:rFonts w:cstheme="minorHAnsi"/>
              </w:rPr>
            </w:pPr>
            <w:r>
              <w:rPr>
                <w:rFonts w:cstheme="minorHAnsi"/>
              </w:rPr>
              <w:t xml:space="preserve">5 osobników </w:t>
            </w:r>
            <w:r w:rsidR="006B6CDC">
              <w:rPr>
                <w:rFonts w:cstheme="minorHAnsi"/>
              </w:rPr>
              <w:t>aktywnych</w:t>
            </w:r>
          </w:p>
        </w:tc>
        <w:tc>
          <w:tcPr>
            <w:tcW w:w="1886" w:type="dxa"/>
            <w:tcBorders>
              <w:top w:val="single" w:sz="24" w:space="0" w:color="auto"/>
              <w:left w:val="single" w:sz="4" w:space="0" w:color="auto"/>
              <w:bottom w:val="single" w:sz="4" w:space="0" w:color="auto"/>
              <w:right w:val="single" w:sz="4" w:space="0" w:color="auto"/>
            </w:tcBorders>
          </w:tcPr>
          <w:p w:rsidR="003A732D" w:rsidRPr="00F14AFD" w:rsidRDefault="00B95AC8" w:rsidP="003523EA">
            <w:pPr>
              <w:rPr>
                <w:rFonts w:cstheme="minorHAnsi"/>
              </w:rPr>
            </w:pPr>
            <w:r>
              <w:rPr>
                <w:rFonts w:cstheme="minorHAnsi"/>
              </w:rPr>
              <w:t>5 osobników aktywnych</w:t>
            </w:r>
          </w:p>
        </w:tc>
        <w:tc>
          <w:tcPr>
            <w:tcW w:w="1886" w:type="dxa"/>
            <w:tcBorders>
              <w:top w:val="single" w:sz="24" w:space="0" w:color="auto"/>
              <w:left w:val="single" w:sz="4" w:space="0" w:color="auto"/>
              <w:bottom w:val="single" w:sz="4" w:space="0" w:color="auto"/>
              <w:right w:val="single" w:sz="4" w:space="0" w:color="auto"/>
            </w:tcBorders>
          </w:tcPr>
          <w:p w:rsidR="003A732D" w:rsidRPr="00F14AFD" w:rsidRDefault="00B95AC8" w:rsidP="003523EA">
            <w:pPr>
              <w:rPr>
                <w:rFonts w:cstheme="minorHAnsi"/>
              </w:rPr>
            </w:pPr>
            <w:r>
              <w:rPr>
                <w:rFonts w:cstheme="minorHAnsi"/>
              </w:rPr>
              <w:t>5 osobników aktywnych</w:t>
            </w:r>
          </w:p>
        </w:tc>
        <w:tc>
          <w:tcPr>
            <w:tcW w:w="1886" w:type="dxa"/>
            <w:tcBorders>
              <w:top w:val="single" w:sz="24" w:space="0" w:color="auto"/>
              <w:left w:val="single" w:sz="4" w:space="0" w:color="auto"/>
              <w:bottom w:val="single" w:sz="4" w:space="0" w:color="auto"/>
              <w:right w:val="single" w:sz="24" w:space="0" w:color="auto"/>
            </w:tcBorders>
          </w:tcPr>
          <w:p w:rsidR="003A732D" w:rsidRPr="00F14AFD" w:rsidRDefault="00B95AC8" w:rsidP="003523EA">
            <w:pPr>
              <w:rPr>
                <w:rFonts w:cstheme="minorHAnsi"/>
              </w:rPr>
            </w:pPr>
            <w:r>
              <w:rPr>
                <w:rFonts w:cstheme="minorHAnsi"/>
              </w:rPr>
              <w:t>5 osobników aktywnych</w:t>
            </w:r>
          </w:p>
        </w:tc>
      </w:tr>
      <w:tr w:rsidR="003A732D" w:rsidRPr="00F14AFD" w:rsidTr="00485C0C">
        <w:tc>
          <w:tcPr>
            <w:tcW w:w="1668" w:type="dxa"/>
            <w:tcBorders>
              <w:top w:val="single" w:sz="24" w:space="0" w:color="auto"/>
              <w:left w:val="single" w:sz="24" w:space="0" w:color="auto"/>
              <w:bottom w:val="single" w:sz="24" w:space="0" w:color="auto"/>
              <w:right w:val="single" w:sz="24" w:space="0" w:color="auto"/>
            </w:tcBorders>
          </w:tcPr>
          <w:p w:rsidR="003A732D" w:rsidRPr="00F14AFD" w:rsidRDefault="00D86C0A" w:rsidP="00D86C0A">
            <w:pPr>
              <w:rPr>
                <w:rFonts w:cstheme="minorHAnsi"/>
                <w:b/>
              </w:rPr>
            </w:pPr>
            <w:r>
              <w:rPr>
                <w:rFonts w:cstheme="minorHAnsi"/>
                <w:b/>
              </w:rPr>
              <w:t>Dzień 1</w:t>
            </w:r>
          </w:p>
        </w:tc>
        <w:tc>
          <w:tcPr>
            <w:tcW w:w="1886" w:type="dxa"/>
            <w:tcBorders>
              <w:top w:val="single" w:sz="4" w:space="0" w:color="auto"/>
              <w:left w:val="single" w:sz="24" w:space="0" w:color="auto"/>
            </w:tcBorders>
          </w:tcPr>
          <w:p w:rsidR="003A732D" w:rsidRPr="00F14AFD" w:rsidRDefault="003523EA" w:rsidP="00617E1F">
            <w:pPr>
              <w:rPr>
                <w:rFonts w:cstheme="minorHAnsi"/>
              </w:rPr>
            </w:pPr>
            <w:r>
              <w:rPr>
                <w:rFonts w:cstheme="minorHAnsi"/>
              </w:rPr>
              <w:t>5 osobników aktywnych</w:t>
            </w:r>
          </w:p>
        </w:tc>
        <w:tc>
          <w:tcPr>
            <w:tcW w:w="1886" w:type="dxa"/>
            <w:tcBorders>
              <w:top w:val="single" w:sz="4" w:space="0" w:color="auto"/>
            </w:tcBorders>
          </w:tcPr>
          <w:p w:rsidR="003A732D" w:rsidRPr="00F14AFD" w:rsidRDefault="008E1564" w:rsidP="00617E1F">
            <w:pPr>
              <w:rPr>
                <w:rFonts w:cstheme="minorHAnsi"/>
              </w:rPr>
            </w:pPr>
            <w:r>
              <w:rPr>
                <w:rFonts w:cstheme="minorHAnsi"/>
              </w:rPr>
              <w:t>5 osobników aktywnych</w:t>
            </w:r>
          </w:p>
        </w:tc>
        <w:tc>
          <w:tcPr>
            <w:tcW w:w="1886" w:type="dxa"/>
            <w:tcBorders>
              <w:top w:val="single" w:sz="4" w:space="0" w:color="auto"/>
            </w:tcBorders>
          </w:tcPr>
          <w:p w:rsidR="003A732D" w:rsidRPr="00F14AFD" w:rsidRDefault="008E1564" w:rsidP="008E1564">
            <w:pPr>
              <w:rPr>
                <w:rFonts w:cstheme="minorHAnsi"/>
              </w:rPr>
            </w:pPr>
            <w:r>
              <w:rPr>
                <w:rFonts w:cstheme="minorHAnsi"/>
              </w:rPr>
              <w:t xml:space="preserve">2 osobniki aktywne, </w:t>
            </w:r>
            <w:r w:rsidR="00345999">
              <w:rPr>
                <w:rFonts w:cstheme="minorHAnsi"/>
              </w:rPr>
              <w:br/>
            </w:r>
            <w:r>
              <w:rPr>
                <w:rFonts w:cstheme="minorHAnsi"/>
              </w:rPr>
              <w:t>3 spowolnione</w:t>
            </w:r>
          </w:p>
        </w:tc>
        <w:tc>
          <w:tcPr>
            <w:tcW w:w="1886" w:type="dxa"/>
            <w:tcBorders>
              <w:top w:val="single" w:sz="4" w:space="0" w:color="auto"/>
              <w:right w:val="single" w:sz="24" w:space="0" w:color="auto"/>
            </w:tcBorders>
          </w:tcPr>
          <w:p w:rsidR="003A732D" w:rsidRPr="00F14AFD" w:rsidRDefault="008E1564" w:rsidP="00617E1F">
            <w:pPr>
              <w:rPr>
                <w:rFonts w:cstheme="minorHAnsi"/>
              </w:rPr>
            </w:pPr>
            <w:r>
              <w:rPr>
                <w:rFonts w:cstheme="minorHAnsi"/>
              </w:rPr>
              <w:t xml:space="preserve">3 osobniki aktywne, </w:t>
            </w:r>
            <w:r w:rsidR="00345999">
              <w:rPr>
                <w:rFonts w:cstheme="minorHAnsi"/>
              </w:rPr>
              <w:br/>
            </w:r>
            <w:r>
              <w:rPr>
                <w:rFonts w:cstheme="minorHAnsi"/>
              </w:rPr>
              <w:t>2 spowolnione</w:t>
            </w:r>
          </w:p>
        </w:tc>
      </w:tr>
      <w:tr w:rsidR="003A732D" w:rsidRPr="00F14AFD" w:rsidTr="00485C0C">
        <w:tc>
          <w:tcPr>
            <w:tcW w:w="1668" w:type="dxa"/>
            <w:tcBorders>
              <w:top w:val="single" w:sz="24" w:space="0" w:color="auto"/>
              <w:left w:val="single" w:sz="24" w:space="0" w:color="auto"/>
              <w:bottom w:val="single" w:sz="24" w:space="0" w:color="auto"/>
              <w:right w:val="single" w:sz="24" w:space="0" w:color="auto"/>
            </w:tcBorders>
          </w:tcPr>
          <w:p w:rsidR="003A732D" w:rsidRPr="00F14AFD" w:rsidRDefault="00D86C0A" w:rsidP="00617E1F">
            <w:pPr>
              <w:rPr>
                <w:rFonts w:cstheme="minorHAnsi"/>
                <w:b/>
              </w:rPr>
            </w:pPr>
            <w:r>
              <w:rPr>
                <w:rFonts w:cstheme="minorHAnsi"/>
                <w:b/>
              </w:rPr>
              <w:t>Dzień 2</w:t>
            </w:r>
          </w:p>
        </w:tc>
        <w:tc>
          <w:tcPr>
            <w:tcW w:w="1886" w:type="dxa"/>
            <w:tcBorders>
              <w:left w:val="single" w:sz="24" w:space="0" w:color="auto"/>
            </w:tcBorders>
          </w:tcPr>
          <w:p w:rsidR="003A732D" w:rsidRPr="00F14AFD" w:rsidRDefault="008E1564" w:rsidP="00617E1F">
            <w:pPr>
              <w:rPr>
                <w:rFonts w:cstheme="minorHAnsi"/>
              </w:rPr>
            </w:pPr>
            <w:r>
              <w:rPr>
                <w:rFonts w:cstheme="minorHAnsi"/>
              </w:rPr>
              <w:t xml:space="preserve">2 osobniki aktywne, </w:t>
            </w:r>
            <w:r w:rsidR="00345999">
              <w:rPr>
                <w:rFonts w:cstheme="minorHAnsi"/>
              </w:rPr>
              <w:br/>
            </w:r>
            <w:r>
              <w:rPr>
                <w:rFonts w:cstheme="minorHAnsi"/>
              </w:rPr>
              <w:t>3 spowolnione</w:t>
            </w:r>
          </w:p>
        </w:tc>
        <w:tc>
          <w:tcPr>
            <w:tcW w:w="1886" w:type="dxa"/>
          </w:tcPr>
          <w:p w:rsidR="003A732D" w:rsidRPr="00F14AFD" w:rsidRDefault="008E1564" w:rsidP="00617E1F">
            <w:pPr>
              <w:rPr>
                <w:rFonts w:cstheme="minorHAnsi"/>
              </w:rPr>
            </w:pPr>
            <w:r>
              <w:rPr>
                <w:rFonts w:cstheme="minorHAnsi"/>
              </w:rPr>
              <w:t xml:space="preserve">2 osobniki aktywne, </w:t>
            </w:r>
            <w:r w:rsidR="00345999">
              <w:rPr>
                <w:rFonts w:cstheme="minorHAnsi"/>
              </w:rPr>
              <w:br/>
            </w:r>
            <w:r>
              <w:rPr>
                <w:rFonts w:cstheme="minorHAnsi"/>
              </w:rPr>
              <w:t>3 spowolnione</w:t>
            </w:r>
          </w:p>
        </w:tc>
        <w:tc>
          <w:tcPr>
            <w:tcW w:w="1886" w:type="dxa"/>
          </w:tcPr>
          <w:p w:rsidR="003A732D" w:rsidRPr="00F14AFD" w:rsidRDefault="008E1564" w:rsidP="00617E1F">
            <w:pPr>
              <w:rPr>
                <w:rFonts w:cstheme="minorHAnsi"/>
              </w:rPr>
            </w:pPr>
            <w:r>
              <w:rPr>
                <w:rFonts w:cstheme="minorHAnsi"/>
              </w:rPr>
              <w:t xml:space="preserve">1 osobniki aktywny, </w:t>
            </w:r>
            <w:r w:rsidR="00345999">
              <w:rPr>
                <w:rFonts w:cstheme="minorHAnsi"/>
              </w:rPr>
              <w:br/>
            </w:r>
            <w:r>
              <w:rPr>
                <w:rFonts w:cstheme="minorHAnsi"/>
              </w:rPr>
              <w:t>4 spowolnione</w:t>
            </w:r>
          </w:p>
        </w:tc>
        <w:tc>
          <w:tcPr>
            <w:tcW w:w="1886" w:type="dxa"/>
            <w:tcBorders>
              <w:right w:val="single" w:sz="24" w:space="0" w:color="auto"/>
            </w:tcBorders>
          </w:tcPr>
          <w:p w:rsidR="003A732D" w:rsidRPr="00F14AFD" w:rsidRDefault="008E1564" w:rsidP="00617E1F">
            <w:pPr>
              <w:keepNext/>
              <w:rPr>
                <w:rFonts w:cstheme="minorHAnsi"/>
              </w:rPr>
            </w:pPr>
            <w:r>
              <w:rPr>
                <w:rFonts w:cstheme="minorHAnsi"/>
              </w:rPr>
              <w:t xml:space="preserve">2 osobniki aktywne, </w:t>
            </w:r>
            <w:r w:rsidR="00345999">
              <w:rPr>
                <w:rFonts w:cstheme="minorHAnsi"/>
              </w:rPr>
              <w:br/>
            </w:r>
            <w:r>
              <w:rPr>
                <w:rFonts w:cstheme="minorHAnsi"/>
              </w:rPr>
              <w:t xml:space="preserve">2 spowolnione, </w:t>
            </w:r>
            <w:r>
              <w:rPr>
                <w:rFonts w:cstheme="minorHAnsi"/>
              </w:rPr>
              <w:br/>
              <w:t>1 martwy</w:t>
            </w:r>
          </w:p>
        </w:tc>
      </w:tr>
      <w:tr w:rsidR="00D86C0A" w:rsidRPr="00F14AFD" w:rsidTr="00485C0C">
        <w:tc>
          <w:tcPr>
            <w:tcW w:w="1668" w:type="dxa"/>
            <w:tcBorders>
              <w:top w:val="single" w:sz="24" w:space="0" w:color="auto"/>
              <w:left w:val="single" w:sz="24" w:space="0" w:color="auto"/>
              <w:bottom w:val="single" w:sz="24" w:space="0" w:color="auto"/>
              <w:right w:val="single" w:sz="24" w:space="0" w:color="auto"/>
            </w:tcBorders>
          </w:tcPr>
          <w:p w:rsidR="00D86C0A" w:rsidRDefault="00D86C0A" w:rsidP="00617E1F">
            <w:pPr>
              <w:rPr>
                <w:rFonts w:cstheme="minorHAnsi"/>
                <w:b/>
              </w:rPr>
            </w:pPr>
            <w:r>
              <w:rPr>
                <w:rFonts w:cstheme="minorHAnsi"/>
                <w:b/>
              </w:rPr>
              <w:t xml:space="preserve">Dzień 3 </w:t>
            </w:r>
          </w:p>
        </w:tc>
        <w:tc>
          <w:tcPr>
            <w:tcW w:w="1886" w:type="dxa"/>
            <w:tcBorders>
              <w:left w:val="single" w:sz="24" w:space="0" w:color="auto"/>
            </w:tcBorders>
          </w:tcPr>
          <w:p w:rsidR="00D86C0A" w:rsidRPr="00F14AFD" w:rsidRDefault="00BB096A" w:rsidP="00BB096A">
            <w:pPr>
              <w:rPr>
                <w:rFonts w:cstheme="minorHAnsi"/>
              </w:rPr>
            </w:pPr>
            <w:r>
              <w:rPr>
                <w:rFonts w:cstheme="minorHAnsi"/>
              </w:rPr>
              <w:t xml:space="preserve">3 osobniki spowolnione, </w:t>
            </w:r>
            <w:r w:rsidR="00345999">
              <w:rPr>
                <w:rFonts w:cstheme="minorHAnsi"/>
              </w:rPr>
              <w:br/>
            </w:r>
            <w:r>
              <w:rPr>
                <w:rFonts w:cstheme="minorHAnsi"/>
              </w:rPr>
              <w:t>2 bez ruchu</w:t>
            </w:r>
          </w:p>
        </w:tc>
        <w:tc>
          <w:tcPr>
            <w:tcW w:w="1886" w:type="dxa"/>
          </w:tcPr>
          <w:p w:rsidR="00D86C0A" w:rsidRPr="00F14AFD" w:rsidRDefault="00BB096A" w:rsidP="00BB096A">
            <w:pPr>
              <w:rPr>
                <w:rFonts w:cstheme="minorHAnsi"/>
              </w:rPr>
            </w:pPr>
            <w:r>
              <w:rPr>
                <w:rFonts w:cstheme="minorHAnsi"/>
              </w:rPr>
              <w:t xml:space="preserve">2 osobniki spowolnione, </w:t>
            </w:r>
            <w:r w:rsidR="00345999">
              <w:rPr>
                <w:rFonts w:cstheme="minorHAnsi"/>
              </w:rPr>
              <w:br/>
            </w:r>
            <w:r>
              <w:rPr>
                <w:rFonts w:cstheme="minorHAnsi"/>
              </w:rPr>
              <w:t>2 bez ruchu</w:t>
            </w:r>
          </w:p>
        </w:tc>
        <w:tc>
          <w:tcPr>
            <w:tcW w:w="1886" w:type="dxa"/>
          </w:tcPr>
          <w:p w:rsidR="00D86C0A" w:rsidRPr="00F14AFD" w:rsidRDefault="007E7063" w:rsidP="00617E1F">
            <w:pPr>
              <w:rPr>
                <w:rFonts w:cstheme="minorHAnsi"/>
              </w:rPr>
            </w:pPr>
            <w:r>
              <w:rPr>
                <w:rFonts w:cstheme="minorHAnsi"/>
              </w:rPr>
              <w:t>1 osobnik aktywny, 1 składa jaja, 3 martwe</w:t>
            </w:r>
          </w:p>
        </w:tc>
        <w:tc>
          <w:tcPr>
            <w:tcW w:w="1886" w:type="dxa"/>
            <w:tcBorders>
              <w:right w:val="single" w:sz="24" w:space="0" w:color="auto"/>
            </w:tcBorders>
          </w:tcPr>
          <w:p w:rsidR="00D86C0A" w:rsidRPr="00F14AFD" w:rsidRDefault="001152AE" w:rsidP="00617E1F">
            <w:pPr>
              <w:keepNext/>
              <w:rPr>
                <w:rFonts w:cstheme="minorHAnsi"/>
              </w:rPr>
            </w:pPr>
            <w:r>
              <w:rPr>
                <w:rFonts w:cstheme="minorHAnsi"/>
              </w:rPr>
              <w:t xml:space="preserve">2 osobniki aktywne, </w:t>
            </w:r>
            <w:commentRangeStart w:id="8"/>
            <w:r>
              <w:rPr>
                <w:rFonts w:cstheme="minorHAnsi"/>
              </w:rPr>
              <w:t>1 składa jaja,</w:t>
            </w:r>
            <w:commentRangeEnd w:id="8"/>
            <w:r w:rsidR="00A61932">
              <w:rPr>
                <w:rStyle w:val="Odwoaniedokomentarza"/>
              </w:rPr>
              <w:commentReference w:id="8"/>
            </w:r>
            <w:r>
              <w:rPr>
                <w:rFonts w:cstheme="minorHAnsi"/>
              </w:rPr>
              <w:t xml:space="preserve"> 2 martwe</w:t>
            </w:r>
          </w:p>
        </w:tc>
      </w:tr>
      <w:tr w:rsidR="00D86C0A" w:rsidRPr="00F14AFD" w:rsidTr="00485C0C">
        <w:tc>
          <w:tcPr>
            <w:tcW w:w="1668" w:type="dxa"/>
            <w:tcBorders>
              <w:top w:val="single" w:sz="24" w:space="0" w:color="auto"/>
              <w:left w:val="single" w:sz="24" w:space="0" w:color="auto"/>
              <w:bottom w:val="single" w:sz="24" w:space="0" w:color="auto"/>
              <w:right w:val="single" w:sz="24" w:space="0" w:color="auto"/>
            </w:tcBorders>
          </w:tcPr>
          <w:p w:rsidR="00D86C0A" w:rsidRDefault="00D86C0A" w:rsidP="00617E1F">
            <w:pPr>
              <w:rPr>
                <w:rFonts w:cstheme="minorHAnsi"/>
                <w:b/>
              </w:rPr>
            </w:pPr>
            <w:r>
              <w:rPr>
                <w:rFonts w:cstheme="minorHAnsi"/>
                <w:b/>
              </w:rPr>
              <w:t>Dzień 4</w:t>
            </w:r>
          </w:p>
        </w:tc>
        <w:tc>
          <w:tcPr>
            <w:tcW w:w="1886" w:type="dxa"/>
            <w:tcBorders>
              <w:left w:val="single" w:sz="24" w:space="0" w:color="auto"/>
            </w:tcBorders>
          </w:tcPr>
          <w:p w:rsidR="00D86C0A" w:rsidRPr="00F14AFD" w:rsidRDefault="007844BC" w:rsidP="00617E1F">
            <w:pPr>
              <w:rPr>
                <w:rFonts w:cstheme="minorHAnsi"/>
              </w:rPr>
            </w:pPr>
            <w:r>
              <w:rPr>
                <w:rFonts w:cstheme="minorHAnsi"/>
              </w:rPr>
              <w:t xml:space="preserve">2 osobniki spowolnione, </w:t>
            </w:r>
            <w:r>
              <w:rPr>
                <w:rFonts w:cstheme="minorHAnsi"/>
              </w:rPr>
              <w:br/>
              <w:t>3 bez ruchu</w:t>
            </w:r>
          </w:p>
        </w:tc>
        <w:tc>
          <w:tcPr>
            <w:tcW w:w="1886" w:type="dxa"/>
          </w:tcPr>
          <w:p w:rsidR="00D86C0A" w:rsidRPr="00F14AFD" w:rsidRDefault="007844BC" w:rsidP="00617E1F">
            <w:pPr>
              <w:rPr>
                <w:rFonts w:cstheme="minorHAnsi"/>
              </w:rPr>
            </w:pPr>
            <w:r>
              <w:rPr>
                <w:rFonts w:cstheme="minorHAnsi"/>
              </w:rPr>
              <w:t xml:space="preserve">2 osobniki spowolnione, </w:t>
            </w:r>
            <w:r>
              <w:rPr>
                <w:rFonts w:cstheme="minorHAnsi"/>
              </w:rPr>
              <w:br/>
              <w:t>2 bez ruchu,</w:t>
            </w:r>
            <w:r>
              <w:rPr>
                <w:rFonts w:cstheme="minorHAnsi"/>
              </w:rPr>
              <w:br/>
              <w:t>1 martwy</w:t>
            </w:r>
          </w:p>
        </w:tc>
        <w:tc>
          <w:tcPr>
            <w:tcW w:w="1886" w:type="dxa"/>
          </w:tcPr>
          <w:p w:rsidR="00D86C0A" w:rsidRPr="00F14AFD" w:rsidRDefault="00C046CA" w:rsidP="00617E1F">
            <w:pPr>
              <w:rPr>
                <w:rFonts w:cstheme="minorHAnsi"/>
              </w:rPr>
            </w:pPr>
            <w:r>
              <w:rPr>
                <w:rFonts w:cstheme="minorHAnsi"/>
              </w:rPr>
              <w:t>1 osobnik aktywny, 1 składa jaja, 3 martwe</w:t>
            </w:r>
          </w:p>
        </w:tc>
        <w:tc>
          <w:tcPr>
            <w:tcW w:w="1886" w:type="dxa"/>
            <w:tcBorders>
              <w:right w:val="single" w:sz="24" w:space="0" w:color="auto"/>
            </w:tcBorders>
          </w:tcPr>
          <w:p w:rsidR="00D86C0A" w:rsidRPr="00F14AFD" w:rsidRDefault="00C046CA" w:rsidP="00617E1F">
            <w:pPr>
              <w:keepNext/>
              <w:rPr>
                <w:rFonts w:cstheme="minorHAnsi"/>
              </w:rPr>
            </w:pPr>
            <w:r>
              <w:rPr>
                <w:rFonts w:cstheme="minorHAnsi"/>
              </w:rPr>
              <w:t>1 osobnik aktywny, 1 składa jaja, 3 martwe</w:t>
            </w:r>
          </w:p>
        </w:tc>
      </w:tr>
      <w:tr w:rsidR="00D86C0A" w:rsidRPr="00F14AFD" w:rsidTr="00485C0C">
        <w:tc>
          <w:tcPr>
            <w:tcW w:w="1668" w:type="dxa"/>
            <w:tcBorders>
              <w:top w:val="single" w:sz="24" w:space="0" w:color="auto"/>
              <w:left w:val="single" w:sz="24" w:space="0" w:color="auto"/>
              <w:bottom w:val="single" w:sz="24" w:space="0" w:color="auto"/>
              <w:right w:val="single" w:sz="24" w:space="0" w:color="auto"/>
            </w:tcBorders>
          </w:tcPr>
          <w:p w:rsidR="00D86C0A" w:rsidRDefault="00D86C0A" w:rsidP="00617E1F">
            <w:pPr>
              <w:rPr>
                <w:rFonts w:cstheme="minorHAnsi"/>
                <w:b/>
              </w:rPr>
            </w:pPr>
            <w:r>
              <w:rPr>
                <w:rFonts w:cstheme="minorHAnsi"/>
                <w:b/>
              </w:rPr>
              <w:t>Dzień 5</w:t>
            </w:r>
          </w:p>
        </w:tc>
        <w:tc>
          <w:tcPr>
            <w:tcW w:w="1886" w:type="dxa"/>
            <w:tcBorders>
              <w:left w:val="single" w:sz="24" w:space="0" w:color="auto"/>
            </w:tcBorders>
          </w:tcPr>
          <w:p w:rsidR="00D86C0A" w:rsidRPr="00F14AFD" w:rsidRDefault="00C046CA" w:rsidP="00617E1F">
            <w:pPr>
              <w:rPr>
                <w:rFonts w:cstheme="minorHAnsi"/>
              </w:rPr>
            </w:pPr>
            <w:r>
              <w:rPr>
                <w:rFonts w:cstheme="minorHAnsi"/>
              </w:rPr>
              <w:t xml:space="preserve">1 osobnik spowolniony, </w:t>
            </w:r>
            <w:r>
              <w:rPr>
                <w:rFonts w:cstheme="minorHAnsi"/>
              </w:rPr>
              <w:br/>
              <w:t>1 bez ruchu,</w:t>
            </w:r>
            <w:r>
              <w:rPr>
                <w:rFonts w:cstheme="minorHAnsi"/>
              </w:rPr>
              <w:br/>
              <w:t>3 martwe</w:t>
            </w:r>
          </w:p>
        </w:tc>
        <w:tc>
          <w:tcPr>
            <w:tcW w:w="1886" w:type="dxa"/>
          </w:tcPr>
          <w:p w:rsidR="00D86C0A" w:rsidRPr="00F14AFD" w:rsidRDefault="0069772D" w:rsidP="00617E1F">
            <w:pPr>
              <w:rPr>
                <w:rFonts w:cstheme="minorHAnsi"/>
              </w:rPr>
            </w:pPr>
            <w:r>
              <w:rPr>
                <w:rFonts w:cstheme="minorHAnsi"/>
              </w:rPr>
              <w:t>2 osobniki spowolnione,</w:t>
            </w:r>
            <w:r>
              <w:rPr>
                <w:rFonts w:cstheme="minorHAnsi"/>
              </w:rPr>
              <w:br/>
              <w:t>2 bez ruchu,</w:t>
            </w:r>
            <w:r>
              <w:rPr>
                <w:rFonts w:cstheme="minorHAnsi"/>
              </w:rPr>
              <w:br/>
              <w:t>1 martwy</w:t>
            </w:r>
          </w:p>
        </w:tc>
        <w:tc>
          <w:tcPr>
            <w:tcW w:w="1886" w:type="dxa"/>
          </w:tcPr>
          <w:p w:rsidR="00D86C0A" w:rsidRPr="00F14AFD" w:rsidRDefault="003C5DF8" w:rsidP="00537CA6">
            <w:pPr>
              <w:rPr>
                <w:rFonts w:cstheme="minorHAnsi"/>
              </w:rPr>
            </w:pPr>
            <w:r>
              <w:rPr>
                <w:rFonts w:cstheme="minorHAnsi"/>
              </w:rPr>
              <w:t>1 osobnik spowolniony,</w:t>
            </w:r>
            <w:r>
              <w:rPr>
                <w:rFonts w:cstheme="minorHAnsi"/>
              </w:rPr>
              <w:br/>
              <w:t xml:space="preserve">1 składa jaja, </w:t>
            </w:r>
            <w:r>
              <w:rPr>
                <w:rFonts w:cstheme="minorHAnsi"/>
              </w:rPr>
              <w:br/>
              <w:t>3 martwe</w:t>
            </w:r>
          </w:p>
        </w:tc>
        <w:tc>
          <w:tcPr>
            <w:tcW w:w="1886" w:type="dxa"/>
            <w:tcBorders>
              <w:right w:val="single" w:sz="24" w:space="0" w:color="auto"/>
            </w:tcBorders>
          </w:tcPr>
          <w:p w:rsidR="00D86C0A" w:rsidRPr="00F14AFD" w:rsidRDefault="009A2900" w:rsidP="00617E1F">
            <w:pPr>
              <w:keepNext/>
              <w:rPr>
                <w:rFonts w:cstheme="minorHAnsi"/>
              </w:rPr>
            </w:pPr>
            <w:r>
              <w:rPr>
                <w:rFonts w:cstheme="minorHAnsi"/>
              </w:rPr>
              <w:t>1 osobnik aktywny, 1 składa jaja, 3 martwe</w:t>
            </w:r>
          </w:p>
        </w:tc>
      </w:tr>
      <w:tr w:rsidR="00D86C0A" w:rsidRPr="00F14AFD" w:rsidTr="00485C0C">
        <w:tc>
          <w:tcPr>
            <w:tcW w:w="1668" w:type="dxa"/>
            <w:tcBorders>
              <w:top w:val="single" w:sz="24" w:space="0" w:color="auto"/>
              <w:left w:val="single" w:sz="24" w:space="0" w:color="auto"/>
              <w:bottom w:val="single" w:sz="24" w:space="0" w:color="auto"/>
              <w:right w:val="single" w:sz="24" w:space="0" w:color="auto"/>
            </w:tcBorders>
          </w:tcPr>
          <w:p w:rsidR="00D86C0A" w:rsidRDefault="00D86C0A" w:rsidP="00617E1F">
            <w:pPr>
              <w:rPr>
                <w:rFonts w:cstheme="minorHAnsi"/>
                <w:b/>
              </w:rPr>
            </w:pPr>
            <w:r>
              <w:rPr>
                <w:rFonts w:cstheme="minorHAnsi"/>
                <w:b/>
              </w:rPr>
              <w:t>Dzień 6</w:t>
            </w:r>
          </w:p>
        </w:tc>
        <w:tc>
          <w:tcPr>
            <w:tcW w:w="1886" w:type="dxa"/>
            <w:tcBorders>
              <w:left w:val="single" w:sz="24" w:space="0" w:color="auto"/>
              <w:bottom w:val="single" w:sz="24" w:space="0" w:color="auto"/>
            </w:tcBorders>
          </w:tcPr>
          <w:p w:rsidR="00D86C0A" w:rsidRPr="00F14AFD" w:rsidRDefault="009A2900" w:rsidP="00617E1F">
            <w:pPr>
              <w:rPr>
                <w:rFonts w:cstheme="minorHAnsi"/>
              </w:rPr>
            </w:pPr>
            <w:r>
              <w:rPr>
                <w:rFonts w:cstheme="minorHAnsi"/>
              </w:rPr>
              <w:t xml:space="preserve">1 osobnik spowolniony, </w:t>
            </w:r>
            <w:r>
              <w:rPr>
                <w:rFonts w:cstheme="minorHAnsi"/>
              </w:rPr>
              <w:br/>
              <w:t>1 bez ruchu,</w:t>
            </w:r>
            <w:r>
              <w:rPr>
                <w:rFonts w:cstheme="minorHAnsi"/>
              </w:rPr>
              <w:br/>
              <w:t>3 martwe</w:t>
            </w:r>
          </w:p>
        </w:tc>
        <w:tc>
          <w:tcPr>
            <w:tcW w:w="1886" w:type="dxa"/>
            <w:tcBorders>
              <w:bottom w:val="single" w:sz="24" w:space="0" w:color="auto"/>
            </w:tcBorders>
          </w:tcPr>
          <w:p w:rsidR="00D86C0A" w:rsidRPr="00F14AFD" w:rsidRDefault="009A2900" w:rsidP="00617E1F">
            <w:pPr>
              <w:rPr>
                <w:rFonts w:cstheme="minorHAnsi"/>
              </w:rPr>
            </w:pPr>
            <w:r>
              <w:rPr>
                <w:rFonts w:cstheme="minorHAnsi"/>
              </w:rPr>
              <w:t xml:space="preserve">1 osobnik spowolniony, </w:t>
            </w:r>
            <w:r>
              <w:rPr>
                <w:rFonts w:cstheme="minorHAnsi"/>
              </w:rPr>
              <w:br/>
              <w:t>2 bez ruchu,</w:t>
            </w:r>
            <w:r>
              <w:rPr>
                <w:rFonts w:cstheme="minorHAnsi"/>
              </w:rPr>
              <w:br/>
              <w:t>2 martwe</w:t>
            </w:r>
          </w:p>
        </w:tc>
        <w:tc>
          <w:tcPr>
            <w:tcW w:w="1886" w:type="dxa"/>
            <w:tcBorders>
              <w:bottom w:val="single" w:sz="24" w:space="0" w:color="auto"/>
            </w:tcBorders>
          </w:tcPr>
          <w:p w:rsidR="00D86C0A" w:rsidRPr="00F14AFD" w:rsidRDefault="00F12861" w:rsidP="00617E1F">
            <w:pPr>
              <w:rPr>
                <w:rFonts w:cstheme="minorHAnsi"/>
              </w:rPr>
            </w:pPr>
            <w:r>
              <w:rPr>
                <w:rFonts w:cstheme="minorHAnsi"/>
              </w:rPr>
              <w:t>1 osobnik składa jaja, 4 martwe</w:t>
            </w:r>
          </w:p>
        </w:tc>
        <w:tc>
          <w:tcPr>
            <w:tcW w:w="1886" w:type="dxa"/>
            <w:tcBorders>
              <w:bottom w:val="single" w:sz="24" w:space="0" w:color="auto"/>
              <w:right w:val="single" w:sz="24" w:space="0" w:color="auto"/>
            </w:tcBorders>
          </w:tcPr>
          <w:p w:rsidR="00D86C0A" w:rsidRPr="00F14AFD" w:rsidRDefault="009A2900" w:rsidP="00D70EC6">
            <w:pPr>
              <w:keepNext/>
              <w:rPr>
                <w:rFonts w:cstheme="minorHAnsi"/>
              </w:rPr>
            </w:pPr>
            <w:r>
              <w:rPr>
                <w:rFonts w:cstheme="minorHAnsi"/>
              </w:rPr>
              <w:t>1 osobnik spowolniony,</w:t>
            </w:r>
            <w:r>
              <w:rPr>
                <w:rFonts w:cstheme="minorHAnsi"/>
              </w:rPr>
              <w:br/>
              <w:t xml:space="preserve">1 składa jaja, </w:t>
            </w:r>
            <w:r>
              <w:rPr>
                <w:rFonts w:cstheme="minorHAnsi"/>
              </w:rPr>
              <w:br/>
              <w:t>3 martwe</w:t>
            </w:r>
          </w:p>
        </w:tc>
      </w:tr>
    </w:tbl>
    <w:p w:rsidR="001B3789" w:rsidRDefault="00D70EC6" w:rsidP="00D70EC6">
      <w:pPr>
        <w:pStyle w:val="Legenda"/>
        <w:rPr>
          <w:ins w:id="9" w:author="Hanna Kmita" w:date="2018-05-24T09:26:00Z"/>
          <w:i/>
          <w:color w:val="000000" w:themeColor="text1"/>
        </w:rPr>
      </w:pPr>
      <w:r w:rsidRPr="00D70EC6">
        <w:rPr>
          <w:color w:val="000000" w:themeColor="text1"/>
        </w:rPr>
        <w:t xml:space="preserve">Tabela </w:t>
      </w:r>
      <w:r w:rsidR="006C7F2D" w:rsidRPr="00D70EC6">
        <w:rPr>
          <w:color w:val="000000" w:themeColor="text1"/>
        </w:rPr>
        <w:fldChar w:fldCharType="begin"/>
      </w:r>
      <w:r w:rsidRPr="00D70EC6">
        <w:rPr>
          <w:color w:val="000000" w:themeColor="text1"/>
        </w:rPr>
        <w:instrText xml:space="preserve"> SEQ Tabela \* ARABIC </w:instrText>
      </w:r>
      <w:r w:rsidR="006C7F2D" w:rsidRPr="00D70EC6">
        <w:rPr>
          <w:color w:val="000000" w:themeColor="text1"/>
        </w:rPr>
        <w:fldChar w:fldCharType="separate"/>
      </w:r>
      <w:r w:rsidR="00A61932">
        <w:rPr>
          <w:noProof/>
          <w:color w:val="000000" w:themeColor="text1"/>
        </w:rPr>
        <w:t>5</w:t>
      </w:r>
      <w:r w:rsidR="006C7F2D" w:rsidRPr="00D70EC6">
        <w:rPr>
          <w:color w:val="000000" w:themeColor="text1"/>
        </w:rPr>
        <w:fldChar w:fldCharType="end"/>
      </w:r>
      <w:r w:rsidRPr="00D70EC6">
        <w:rPr>
          <w:color w:val="000000" w:themeColor="text1"/>
        </w:rPr>
        <w:t xml:space="preserve">. </w:t>
      </w:r>
      <w:r w:rsidRPr="00D70EC6">
        <w:rPr>
          <w:i/>
          <w:color w:val="000000" w:themeColor="text1"/>
        </w:rPr>
        <w:t>Obserwacje kultury niesporczaków podczas inkubacji z inhibitorem BHAM.</w:t>
      </w:r>
    </w:p>
    <w:p w:rsidR="00F232CE" w:rsidRDefault="00BA3D0E" w:rsidP="00BA3D0E">
      <w:pPr>
        <w:rPr>
          <w:ins w:id="10" w:author="Hanna Kmita" w:date="2018-05-24T09:29:00Z"/>
        </w:rPr>
      </w:pPr>
      <w:ins w:id="11" w:author="Hanna Kmita" w:date="2018-05-24T09:28:00Z">
        <w:r>
          <w:t>WSTĘP</w:t>
        </w:r>
      </w:ins>
      <w:ins w:id="12" w:author="Hanna Kmita" w:date="2018-05-24T09:31:00Z">
        <w:r>
          <w:t>:</w:t>
        </w:r>
      </w:ins>
      <w:ins w:id="13" w:author="Hanna Kmita" w:date="2018-05-24T09:40:00Z">
        <w:r w:rsidR="00F232CE">
          <w:t xml:space="preserve"> (</w:t>
        </w:r>
      </w:ins>
      <w:ins w:id="14" w:author="Użytkownik systemu Windows" w:date="2018-05-26T19:54:00Z">
        <w:r w:rsidR="00522367">
          <w:t>[</w:t>
        </w:r>
      </w:ins>
      <w:ins w:id="15" w:author="Hanna Kmita" w:date="2018-05-24T09:40:00Z">
        <w:r w:rsidR="00F232CE">
          <w:t>niesporczaki</w:t>
        </w:r>
      </w:ins>
      <w:ins w:id="16" w:author="Użytkownik systemu Windows" w:date="2018-05-26T19:54:00Z">
        <w:r w:rsidR="00522367">
          <w:t>]</w:t>
        </w:r>
      </w:ins>
      <w:ins w:id="17" w:author="Hanna Kmita" w:date="2018-05-24T09:40:00Z">
        <w:r w:rsidR="00F232CE">
          <w:t xml:space="preserve">, </w:t>
        </w:r>
      </w:ins>
      <w:ins w:id="18" w:author="Użytkownik systemu Windows" w:date="2018-05-26T19:54:00Z">
        <w:r w:rsidR="00522367">
          <w:t>[</w:t>
        </w:r>
      </w:ins>
      <w:ins w:id="19" w:author="Hanna Kmita" w:date="2018-05-24T09:40:00Z">
        <w:r w:rsidR="00F232CE">
          <w:t xml:space="preserve">kryptobioza, anhydrobioza, </w:t>
        </w:r>
      </w:ins>
      <w:ins w:id="20" w:author="Hanna Kmita" w:date="2018-05-24T09:42:00Z">
        <w:r w:rsidR="00F232CE">
          <w:t>beczułki</w:t>
        </w:r>
      </w:ins>
      <w:ins w:id="21" w:author="Użytkownik systemu Windows" w:date="2018-05-26T19:54:00Z">
        <w:r w:rsidR="00522367">
          <w:t>]</w:t>
        </w:r>
      </w:ins>
      <w:ins w:id="22" w:author="Hanna Kmita" w:date="2018-05-24T09:42:00Z">
        <w:r w:rsidR="00F232CE">
          <w:t>,</w:t>
        </w:r>
      </w:ins>
      <w:ins w:id="23" w:author="Użytkownik systemu Windows" w:date="2018-05-26T19:54:00Z">
        <w:r w:rsidR="00522367">
          <w:t>[</w:t>
        </w:r>
      </w:ins>
      <w:ins w:id="24" w:author="Hanna Kmita" w:date="2018-05-24T09:42:00Z">
        <w:r w:rsidR="00F232CE">
          <w:t xml:space="preserve"> </w:t>
        </w:r>
      </w:ins>
      <w:ins w:id="25" w:author="Hanna Kmita" w:date="2018-05-24T09:41:00Z">
        <w:r w:rsidR="00F232CE">
          <w:t>mechanizmy</w:t>
        </w:r>
      </w:ins>
      <w:ins w:id="26" w:author="Użytkownik systemu Windows" w:date="2018-05-26T19:54:00Z">
        <w:r w:rsidR="00522367">
          <w:t>]</w:t>
        </w:r>
      </w:ins>
      <w:ins w:id="27" w:author="Hanna Kmita" w:date="2018-05-24T09:40:00Z">
        <w:r w:rsidR="00F232CE">
          <w:t xml:space="preserve">, </w:t>
        </w:r>
      </w:ins>
      <w:ins w:id="28" w:author="Hanna Kmita" w:date="2018-05-24T09:41:00Z">
        <w:r w:rsidR="00F232CE">
          <w:t>aox podsumowanie</w:t>
        </w:r>
      </w:ins>
      <w:ins w:id="29" w:author="Hanna Kmita" w:date="2018-05-24T09:40:00Z">
        <w:r w:rsidR="00F232CE">
          <w:t>)</w:t>
        </w:r>
      </w:ins>
    </w:p>
    <w:p w:rsidR="00BA3D0E" w:rsidRDefault="00BA3D0E" w:rsidP="00BA3D0E">
      <w:pPr>
        <w:rPr>
          <w:ins w:id="30" w:author="Hanna Kmita" w:date="2018-05-24T09:26:00Z"/>
        </w:rPr>
      </w:pPr>
      <w:ins w:id="31" w:author="Hanna Kmita" w:date="2018-05-24T09:29:00Z">
        <w:r>
          <w:t>Cel pracy</w:t>
        </w:r>
      </w:ins>
      <w:ins w:id="32" w:author="Hanna Kmita" w:date="2018-05-24T09:30:00Z">
        <w:r>
          <w:t>:</w:t>
        </w:r>
      </w:ins>
    </w:p>
    <w:p w:rsidR="00BA3D0E" w:rsidRDefault="00BA3D0E" w:rsidP="00BA3D0E">
      <w:pPr>
        <w:rPr>
          <w:ins w:id="33" w:author="Hanna Kmita" w:date="2018-05-24T09:29:00Z"/>
          <w:color w:val="0070C0"/>
        </w:rPr>
      </w:pPr>
      <w:ins w:id="34" w:author="Hanna Kmita" w:date="2018-05-24T09:29:00Z">
        <w:r>
          <w:rPr>
            <w:color w:val="0070C0"/>
          </w:rPr>
          <w:t>Materiały</w:t>
        </w:r>
      </w:ins>
      <w:ins w:id="35" w:author="Hanna Kmita" w:date="2018-05-24T09:30:00Z">
        <w:r>
          <w:rPr>
            <w:color w:val="0070C0"/>
          </w:rPr>
          <w:t>:</w:t>
        </w:r>
      </w:ins>
    </w:p>
    <w:p w:rsidR="00BA3D0E" w:rsidRDefault="00BA3D0E" w:rsidP="00BA3D0E">
      <w:pPr>
        <w:rPr>
          <w:ins w:id="36" w:author="Hanna Kmita" w:date="2018-05-24T09:31:00Z"/>
          <w:color w:val="0070C0"/>
        </w:rPr>
      </w:pPr>
      <w:ins w:id="37" w:author="Hanna Kmita" w:date="2018-05-24T09:26:00Z">
        <w:r>
          <w:rPr>
            <w:color w:val="0070C0"/>
          </w:rPr>
          <w:t>Badane organizmy</w:t>
        </w:r>
      </w:ins>
    </w:p>
    <w:p w:rsidR="00BA3D0E" w:rsidRDefault="00BA3D0E" w:rsidP="00BA3D0E">
      <w:pPr>
        <w:rPr>
          <w:ins w:id="38" w:author="Hanna Kmita" w:date="2018-05-24T09:31:00Z"/>
          <w:color w:val="0070C0"/>
        </w:rPr>
      </w:pPr>
      <w:ins w:id="39" w:author="Hanna Kmita" w:date="2018-05-24T09:31:00Z">
        <w:r>
          <w:rPr>
            <w:color w:val="0070C0"/>
          </w:rPr>
          <w:t>Stosowane odczynniki</w:t>
        </w:r>
      </w:ins>
    </w:p>
    <w:p w:rsidR="00BA3D0E" w:rsidRDefault="00BA3D0E" w:rsidP="00BA3D0E">
      <w:pPr>
        <w:rPr>
          <w:ins w:id="40" w:author="Hanna Kmita" w:date="2018-05-24T09:37:00Z"/>
          <w:color w:val="0070C0"/>
        </w:rPr>
      </w:pPr>
      <w:ins w:id="41" w:author="Hanna Kmita" w:date="2018-05-24T09:31:00Z">
        <w:r>
          <w:rPr>
            <w:color w:val="0070C0"/>
          </w:rPr>
          <w:t>Metody:</w:t>
        </w:r>
      </w:ins>
    </w:p>
    <w:p w:rsidR="00F232CE" w:rsidRPr="00A05607" w:rsidRDefault="00F232CE" w:rsidP="00BA3D0E">
      <w:pPr>
        <w:rPr>
          <w:ins w:id="42" w:author="Hanna Kmita" w:date="2018-05-24T09:26:00Z"/>
          <w:color w:val="0070C0"/>
        </w:rPr>
      </w:pPr>
      <w:ins w:id="43" w:author="Hanna Kmita" w:date="2018-05-24T09:37:00Z">
        <w:r>
          <w:rPr>
            <w:color w:val="0070C0"/>
          </w:rPr>
          <w:t>A: Laboratoryjne</w:t>
        </w:r>
      </w:ins>
    </w:p>
    <w:p w:rsidR="00BA3D0E" w:rsidRPr="00BA3D0E" w:rsidRDefault="00BA3D0E" w:rsidP="00BA3D0E">
      <w:pPr>
        <w:pStyle w:val="Akapitzlist"/>
        <w:numPr>
          <w:ilvl w:val="0"/>
          <w:numId w:val="9"/>
        </w:numPr>
        <w:spacing w:after="160" w:line="259" w:lineRule="auto"/>
        <w:rPr>
          <w:ins w:id="44" w:author="Hanna Kmita" w:date="2018-05-24T09:26:00Z"/>
          <w:color w:val="0070C0"/>
        </w:rPr>
      </w:pPr>
      <w:ins w:id="45" w:author="Hanna Kmita" w:date="2018-05-24T09:26:00Z">
        <w:r w:rsidRPr="00BA3D0E">
          <w:rPr>
            <w:color w:val="0070C0"/>
          </w:rPr>
          <w:t>Hodowla niesporczaków</w:t>
        </w:r>
      </w:ins>
      <w:ins w:id="46" w:author="Hanna Kmita" w:date="2018-05-24T09:57:00Z">
        <w:r w:rsidR="00F879A5">
          <w:rPr>
            <w:color w:val="0070C0"/>
          </w:rPr>
          <w:t xml:space="preserve"> (pamiętać o poziomie odżywienia)</w:t>
        </w:r>
      </w:ins>
    </w:p>
    <w:p w:rsidR="00BA3D0E" w:rsidRPr="00A05607" w:rsidRDefault="00BA3D0E" w:rsidP="00BA3D0E">
      <w:pPr>
        <w:pStyle w:val="Akapitzlist"/>
        <w:numPr>
          <w:ilvl w:val="0"/>
          <w:numId w:val="9"/>
        </w:numPr>
        <w:spacing w:after="160" w:line="259" w:lineRule="auto"/>
        <w:rPr>
          <w:ins w:id="47" w:author="Hanna Kmita" w:date="2018-05-24T09:26:00Z"/>
          <w:color w:val="0070C0"/>
        </w:rPr>
      </w:pPr>
      <w:ins w:id="48" w:author="Hanna Kmita" w:date="2018-05-24T09:26:00Z">
        <w:r w:rsidRPr="00A05607">
          <w:rPr>
            <w:color w:val="0070C0"/>
          </w:rPr>
          <w:t>Wprowadzenie niesporczaków w stan anhydrobiozy</w:t>
        </w:r>
      </w:ins>
    </w:p>
    <w:p w:rsidR="00BA3D0E" w:rsidRDefault="00BA3D0E" w:rsidP="00BA3D0E">
      <w:pPr>
        <w:pStyle w:val="Akapitzlist"/>
        <w:numPr>
          <w:ilvl w:val="0"/>
          <w:numId w:val="9"/>
        </w:numPr>
        <w:spacing w:after="160" w:line="259" w:lineRule="auto"/>
        <w:rPr>
          <w:ins w:id="49" w:author="Hanna Kmita" w:date="2018-05-24T09:32:00Z"/>
          <w:color w:val="0070C0"/>
        </w:rPr>
      </w:pPr>
      <w:ins w:id="50" w:author="Hanna Kmita" w:date="2018-05-24T09:26:00Z">
        <w:r w:rsidRPr="00A05607">
          <w:rPr>
            <w:color w:val="0070C0"/>
          </w:rPr>
          <w:t>Badanie wpływu kwasu benzohydroksamowego (BHAM) na przebieg anhydrobiozy</w:t>
        </w:r>
      </w:ins>
    </w:p>
    <w:p w:rsidR="00F232CE" w:rsidRDefault="00F232CE" w:rsidP="00BA3D0E">
      <w:pPr>
        <w:rPr>
          <w:ins w:id="51" w:author="Hanna Kmita" w:date="2018-05-24T09:40:00Z"/>
          <w:color w:val="0070C0"/>
        </w:rPr>
      </w:pPr>
      <w:ins w:id="52" w:author="Hanna Kmita" w:date="2018-05-24T09:40:00Z">
        <w:r>
          <w:rPr>
            <w:color w:val="0070C0"/>
          </w:rPr>
          <w:t>B. Bioinformatyczne</w:t>
        </w:r>
      </w:ins>
    </w:p>
    <w:p w:rsidR="00BA3D0E" w:rsidRPr="00A05607" w:rsidRDefault="00F232CE" w:rsidP="00BA3D0E">
      <w:pPr>
        <w:rPr>
          <w:ins w:id="53" w:author="Hanna Kmita" w:date="2018-05-24T09:26:00Z"/>
          <w:color w:val="0070C0"/>
        </w:rPr>
      </w:pPr>
      <w:ins w:id="54" w:author="Hanna Kmita" w:date="2018-05-24T09:43:00Z">
        <w:r>
          <w:rPr>
            <w:color w:val="0070C0"/>
          </w:rPr>
          <w:t>Wyniki</w:t>
        </w:r>
      </w:ins>
      <w:ins w:id="55" w:author="Hanna Kmita" w:date="2018-05-24T09:44:00Z">
        <w:r>
          <w:rPr>
            <w:color w:val="0070C0"/>
          </w:rPr>
          <w:t xml:space="preserve"> i Dyskusja</w:t>
        </w:r>
      </w:ins>
    </w:p>
    <w:p w:rsidR="00F232CE" w:rsidRPr="00F232CE" w:rsidRDefault="00F232CE" w:rsidP="00F232CE">
      <w:pPr>
        <w:pStyle w:val="Akapitzlist"/>
        <w:numPr>
          <w:ilvl w:val="0"/>
          <w:numId w:val="10"/>
        </w:numPr>
        <w:spacing w:after="160" w:line="259" w:lineRule="auto"/>
        <w:rPr>
          <w:ins w:id="56" w:author="Hanna Kmita" w:date="2018-05-24T09:43:00Z"/>
          <w:color w:val="0070C0"/>
        </w:rPr>
      </w:pPr>
      <w:ins w:id="57" w:author="Hanna Kmita" w:date="2018-05-24T09:43:00Z">
        <w:r w:rsidRPr="00F232CE">
          <w:rPr>
            <w:color w:val="0070C0"/>
          </w:rPr>
          <w:lastRenderedPageBreak/>
          <w:t>Skuteczność anhydrobiozy u H.d i M.t</w:t>
        </w:r>
      </w:ins>
    </w:p>
    <w:p w:rsidR="00F232CE" w:rsidRPr="00F879A5" w:rsidRDefault="00BA3D0E" w:rsidP="00F232CE">
      <w:pPr>
        <w:pStyle w:val="Akapitzlist"/>
        <w:numPr>
          <w:ilvl w:val="0"/>
          <w:numId w:val="10"/>
        </w:numPr>
        <w:spacing w:after="160" w:line="259" w:lineRule="auto"/>
        <w:rPr>
          <w:ins w:id="58" w:author="Hanna Kmita" w:date="2018-05-24T09:45:00Z"/>
          <w:color w:val="0070C0"/>
        </w:rPr>
      </w:pPr>
      <w:ins w:id="59" w:author="Hanna Kmita" w:date="2018-05-24T09:26:00Z">
        <w:r w:rsidRPr="00A05607">
          <w:rPr>
            <w:color w:val="0070C0"/>
          </w:rPr>
          <w:t>Wpływ inhibitora mitochondrialnej oksydazy alternatywnej na pr</w:t>
        </w:r>
        <w:r>
          <w:rPr>
            <w:color w:val="0070C0"/>
          </w:rPr>
          <w:t>z</w:t>
        </w:r>
        <w:r w:rsidRPr="00A05607">
          <w:rPr>
            <w:color w:val="0070C0"/>
          </w:rPr>
          <w:t xml:space="preserve">ebieg anhydrobiozy u </w:t>
        </w:r>
        <w:r w:rsidRPr="00A05607">
          <w:rPr>
            <w:i/>
            <w:color w:val="0070C0"/>
          </w:rPr>
          <w:t>Milnesiumtardigradum</w:t>
        </w:r>
      </w:ins>
    </w:p>
    <w:p w:rsidR="00F232CE" w:rsidRDefault="00F232CE" w:rsidP="00F879A5">
      <w:pPr>
        <w:pStyle w:val="Akapitzlist"/>
        <w:spacing w:after="160" w:line="259" w:lineRule="auto"/>
        <w:rPr>
          <w:ins w:id="60" w:author="Hanna Kmita" w:date="2018-05-24T09:45:00Z"/>
          <w:color w:val="0070C0"/>
        </w:rPr>
      </w:pPr>
      <w:ins w:id="61" w:author="Hanna Kmita" w:date="2018-05-24T09:44:00Z">
        <w:r w:rsidRPr="00F232CE">
          <w:rPr>
            <w:color w:val="0070C0"/>
          </w:rPr>
          <w:t xml:space="preserve">Efekt pośredni </w:t>
        </w:r>
      </w:ins>
      <w:bookmarkStart w:id="62" w:name="_GoBack"/>
      <w:bookmarkEnd w:id="62"/>
    </w:p>
    <w:p w:rsidR="00F232CE" w:rsidRDefault="00F232CE" w:rsidP="00F879A5">
      <w:pPr>
        <w:pStyle w:val="Akapitzlist"/>
        <w:spacing w:after="160" w:line="259" w:lineRule="auto"/>
        <w:rPr>
          <w:ins w:id="63" w:author="Hanna Kmita" w:date="2018-05-24T09:46:00Z"/>
          <w:color w:val="0070C0"/>
        </w:rPr>
      </w:pPr>
      <w:ins w:id="64" w:author="Hanna Kmita" w:date="2018-05-24T09:45:00Z">
        <w:r>
          <w:rPr>
            <w:color w:val="0070C0"/>
          </w:rPr>
          <w:t xml:space="preserve">Efekt </w:t>
        </w:r>
      </w:ins>
      <w:ins w:id="65" w:author="Hanna Kmita" w:date="2018-05-24T09:44:00Z">
        <w:r w:rsidRPr="00F232CE">
          <w:rPr>
            <w:color w:val="0070C0"/>
          </w:rPr>
          <w:t>bezpośredni</w:t>
        </w:r>
      </w:ins>
    </w:p>
    <w:p w:rsidR="00F232CE" w:rsidRDefault="00F232CE" w:rsidP="00F232CE">
      <w:pPr>
        <w:pStyle w:val="Akapitzlist"/>
        <w:numPr>
          <w:ilvl w:val="0"/>
          <w:numId w:val="10"/>
        </w:numPr>
        <w:spacing w:after="160" w:line="259" w:lineRule="auto"/>
        <w:rPr>
          <w:ins w:id="66" w:author="Hanna Kmita" w:date="2018-05-24T09:46:00Z"/>
          <w:color w:val="0070C0"/>
        </w:rPr>
      </w:pPr>
      <w:ins w:id="67" w:author="Hanna Kmita" w:date="2018-05-24T09:46:00Z">
        <w:r>
          <w:rPr>
            <w:color w:val="0070C0"/>
          </w:rPr>
          <w:t>Wpływ in</w:t>
        </w:r>
        <w:r w:rsidR="00B045EC">
          <w:rPr>
            <w:color w:val="0070C0"/>
          </w:rPr>
          <w:t>hibitora …. na aktywne osobniki M.t.</w:t>
        </w:r>
      </w:ins>
    </w:p>
    <w:p w:rsidR="00B045EC" w:rsidRDefault="00B045EC" w:rsidP="00F232CE">
      <w:pPr>
        <w:pStyle w:val="Akapitzlist"/>
        <w:numPr>
          <w:ilvl w:val="0"/>
          <w:numId w:val="10"/>
        </w:numPr>
        <w:spacing w:after="160" w:line="259" w:lineRule="auto"/>
        <w:rPr>
          <w:ins w:id="68" w:author="Hanna Kmita" w:date="2018-05-24T09:47:00Z"/>
          <w:color w:val="0070C0"/>
        </w:rPr>
      </w:pPr>
      <w:ins w:id="69" w:author="Hanna Kmita" w:date="2018-05-24T09:47:00Z">
        <w:r>
          <w:rPr>
            <w:color w:val="0070C0"/>
          </w:rPr>
          <w:t xml:space="preserve">Identyfikacja genów mitochondrialnej oksydazy alternatywnej u niesporczaków </w:t>
        </w:r>
      </w:ins>
    </w:p>
    <w:p w:rsidR="00B045EC" w:rsidRDefault="00B045EC" w:rsidP="00F232CE">
      <w:pPr>
        <w:pStyle w:val="Akapitzlist"/>
        <w:numPr>
          <w:ilvl w:val="0"/>
          <w:numId w:val="10"/>
        </w:numPr>
        <w:spacing w:after="160" w:line="259" w:lineRule="auto"/>
        <w:rPr>
          <w:ins w:id="70" w:author="Hanna Kmita" w:date="2018-05-24T09:52:00Z"/>
          <w:color w:val="0070C0"/>
        </w:rPr>
      </w:pPr>
      <w:ins w:id="71" w:author="Hanna Kmita" w:date="2018-05-24T09:48:00Z">
        <w:r>
          <w:rPr>
            <w:color w:val="0070C0"/>
          </w:rPr>
          <w:t>Analiza filogenetyczna</w:t>
        </w:r>
      </w:ins>
      <w:ins w:id="72" w:author="Hanna Kmita" w:date="2018-05-24T09:51:00Z">
        <w:r>
          <w:rPr>
            <w:color w:val="0070C0"/>
          </w:rPr>
          <w:t xml:space="preserve">przewidywanych sekwencji </w:t>
        </w:r>
      </w:ins>
      <w:ins w:id="73" w:author="Hanna Kmita" w:date="2018-05-24T09:49:00Z">
        <w:r>
          <w:rPr>
            <w:color w:val="0070C0"/>
          </w:rPr>
          <w:t>mitochondrialnej oksydazy alternatywnej</w:t>
        </w:r>
      </w:ins>
      <w:ins w:id="74" w:author="Hanna Kmita" w:date="2018-05-24T09:52:00Z">
        <w:r>
          <w:rPr>
            <w:color w:val="0070C0"/>
          </w:rPr>
          <w:t>niesporczaków</w:t>
        </w:r>
      </w:ins>
    </w:p>
    <w:p w:rsidR="00B045EC" w:rsidRPr="00F232CE" w:rsidRDefault="00B045EC" w:rsidP="00F232CE">
      <w:pPr>
        <w:pStyle w:val="Akapitzlist"/>
        <w:numPr>
          <w:ilvl w:val="0"/>
          <w:numId w:val="10"/>
        </w:numPr>
        <w:spacing w:after="160" w:line="259" w:lineRule="auto"/>
        <w:rPr>
          <w:ins w:id="75" w:author="Hanna Kmita" w:date="2018-05-24T09:45:00Z"/>
          <w:color w:val="0070C0"/>
        </w:rPr>
      </w:pPr>
      <w:ins w:id="76" w:author="Hanna Kmita" w:date="2018-05-24T09:52:00Z">
        <w:r>
          <w:rPr>
            <w:color w:val="0070C0"/>
          </w:rPr>
          <w:t xml:space="preserve">Modelowanie struktury </w:t>
        </w:r>
      </w:ins>
      <w:ins w:id="77" w:author="Hanna Kmita" w:date="2018-05-24T09:56:00Z">
        <w:r w:rsidR="00A87DA6">
          <w:rPr>
            <w:color w:val="0070C0"/>
          </w:rPr>
          <w:t xml:space="preserve">przestrzennej </w:t>
        </w:r>
      </w:ins>
      <w:ins w:id="78" w:author="Hanna Kmita" w:date="2018-05-24T09:52:00Z">
        <w:r>
          <w:rPr>
            <w:color w:val="0070C0"/>
          </w:rPr>
          <w:t xml:space="preserve">mitochondrialnej oksydazy alternatywnej </w:t>
        </w:r>
      </w:ins>
      <w:ins w:id="79" w:author="Hanna Kmita" w:date="2018-05-24T09:56:00Z">
        <w:r w:rsidR="00A87DA6">
          <w:rPr>
            <w:color w:val="0070C0"/>
          </w:rPr>
          <w:t>niesporczaków</w:t>
        </w:r>
      </w:ins>
    </w:p>
    <w:p w:rsidR="00F232CE" w:rsidRPr="00A05607" w:rsidRDefault="00F232CE" w:rsidP="00F232CE">
      <w:pPr>
        <w:pStyle w:val="Akapitzlist"/>
        <w:spacing w:after="160" w:line="259" w:lineRule="auto"/>
        <w:rPr>
          <w:ins w:id="80" w:author="Hanna Kmita" w:date="2018-05-24T09:26:00Z"/>
          <w:color w:val="0070C0"/>
        </w:rPr>
      </w:pPr>
    </w:p>
    <w:p w:rsidR="00BA3D0E" w:rsidRDefault="00BA3D0E" w:rsidP="00BA3D0E">
      <w:pPr>
        <w:rPr>
          <w:ins w:id="81" w:author="Hanna Kmita" w:date="2018-05-24T09:26:00Z"/>
        </w:rPr>
      </w:pPr>
    </w:p>
    <w:p w:rsidR="00BA3D0E" w:rsidRPr="00BA3D0E" w:rsidRDefault="00BA3D0E" w:rsidP="00BA3D0E"/>
    <w:sectPr w:rsidR="00BA3D0E" w:rsidRPr="00BA3D0E" w:rsidSect="008510E3">
      <w:pgSz w:w="11906" w:h="16838"/>
      <w:pgMar w:top="1417" w:right="1417" w:bottom="1417" w:left="1417"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Hanna Kmita" w:date="2018-05-22T10:16:00Z" w:initials="HK">
    <w:p w:rsidR="00A61932" w:rsidRDefault="00A61932">
      <w:pPr>
        <w:pStyle w:val="Tekstkomentarza"/>
      </w:pPr>
      <w:r>
        <w:rPr>
          <w:rStyle w:val="Odwoaniedokomentarza"/>
        </w:rPr>
        <w:annotationRef/>
      </w:r>
      <w:r>
        <w:t>Istotnie, nam się nie udało, ale są prace na ten temat</w:t>
      </w:r>
    </w:p>
  </w:comment>
  <w:comment w:id="3" w:author="Hanna Kmita" w:date="2018-05-22T12:28:00Z" w:initials="HK">
    <w:p w:rsidR="007213EE" w:rsidRDefault="007213EE">
      <w:pPr>
        <w:pStyle w:val="Tekstkomentarza"/>
      </w:pPr>
      <w:r>
        <w:rPr>
          <w:rStyle w:val="Odwoaniedokomentarza"/>
        </w:rPr>
        <w:annotationRef/>
      </w:r>
      <w:r>
        <w:t>Lepiej: stan rozciągnięty</w:t>
      </w:r>
    </w:p>
  </w:comment>
  <w:comment w:id="4" w:author="Hanna Kmita" w:date="2018-05-22T12:27:00Z" w:initials="HK">
    <w:p w:rsidR="007213EE" w:rsidRDefault="007213EE">
      <w:pPr>
        <w:pStyle w:val="Tekstkomentarza"/>
      </w:pPr>
      <w:r>
        <w:rPr>
          <w:rStyle w:val="Odwoaniedokomentarza"/>
        </w:rPr>
        <w:annotationRef/>
      </w:r>
      <w:r>
        <w:t>Niepełna baryłka</w:t>
      </w:r>
    </w:p>
  </w:comment>
  <w:comment w:id="5" w:author="Hanna Kmita" w:date="2018-05-22T12:29:00Z" w:initials="HK">
    <w:p w:rsidR="00CB0984" w:rsidRDefault="00CB0984">
      <w:pPr>
        <w:pStyle w:val="Tekstkomentarza"/>
      </w:pPr>
      <w:r>
        <w:rPr>
          <w:rStyle w:val="Odwoaniedokomentarza"/>
        </w:rPr>
        <w:annotationRef/>
      </w:r>
      <w:r>
        <w:t>Po 1h i krótkiej anhydrobiozie to chyba niemożliwe</w:t>
      </w:r>
    </w:p>
  </w:comment>
  <w:comment w:id="6" w:author="Hanna Kmita" w:date="2018-05-22T10:27:00Z" w:initials="HK">
    <w:p w:rsidR="00A61932" w:rsidRDefault="00A61932">
      <w:pPr>
        <w:pStyle w:val="Tekstkomentarza"/>
      </w:pPr>
      <w:r>
        <w:rPr>
          <w:rStyle w:val="Odwoaniedokomentarza"/>
        </w:rPr>
        <w:annotationRef/>
      </w:r>
      <w:r>
        <w:t xml:space="preserve">Nadal zachęcam do rozważań na temat wyników 1 mM BHAM </w:t>
      </w:r>
      <w:r w:rsidR="003C1720">
        <w:t>z eksp. 1 i 2</w:t>
      </w:r>
    </w:p>
  </w:comment>
  <w:comment w:id="7" w:author="Hanna Kmita" w:date="2018-05-22T10:24:00Z" w:initials="HK">
    <w:p w:rsidR="00A61932" w:rsidRDefault="00A61932">
      <w:pPr>
        <w:pStyle w:val="Tekstkomentarza"/>
      </w:pPr>
      <w:r>
        <w:rPr>
          <w:rStyle w:val="Odwoaniedokomentarza"/>
        </w:rPr>
        <w:annotationRef/>
      </w:r>
      <w:r>
        <w:t>Dlaczego dwa razy kontrola z metOH?</w:t>
      </w:r>
    </w:p>
  </w:comment>
  <w:comment w:id="8" w:author="Hanna Kmita" w:date="2018-05-22T10:25:00Z" w:initials="HK">
    <w:p w:rsidR="00A61932" w:rsidRDefault="00A61932">
      <w:pPr>
        <w:pStyle w:val="Tekstkomentarza"/>
      </w:pPr>
      <w:r>
        <w:rPr>
          <w:rStyle w:val="Odwoaniedokomentarza"/>
        </w:rPr>
        <w:annotationRef/>
      </w:r>
      <w:r>
        <w:t>Czy we wszystkich przypadkach osobnika składającego jaja to jest ciągle ten sam osobnik?</w:t>
      </w:r>
    </w:p>
    <w:p w:rsidR="00A61932" w:rsidRDefault="00A61932">
      <w:pPr>
        <w:pStyle w:val="Tekstkomentarza"/>
      </w:pPr>
      <w:r>
        <w:t>Policzyłeś może te jaja?</w:t>
      </w:r>
    </w:p>
  </w:comment>
</w:comment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F577F9C"/>
    <w:multiLevelType w:val="multilevel"/>
    <w:tmpl w:val="C85C1F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203B1E56"/>
    <w:multiLevelType w:val="hybridMultilevel"/>
    <w:tmpl w:val="E8A0E9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27063DAD"/>
    <w:multiLevelType w:val="hybridMultilevel"/>
    <w:tmpl w:val="9F5AE3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2B367BA8"/>
    <w:multiLevelType w:val="hybridMultilevel"/>
    <w:tmpl w:val="7054CF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2EBC1CFB"/>
    <w:multiLevelType w:val="multilevel"/>
    <w:tmpl w:val="92A42E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41D129DF"/>
    <w:multiLevelType w:val="multilevel"/>
    <w:tmpl w:val="92A42E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4BF24F0A"/>
    <w:multiLevelType w:val="hybridMultilevel"/>
    <w:tmpl w:val="FA2887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528B572C"/>
    <w:multiLevelType w:val="multilevel"/>
    <w:tmpl w:val="92A42E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71B27E54"/>
    <w:multiLevelType w:val="hybridMultilevel"/>
    <w:tmpl w:val="41A85E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7E677A51"/>
    <w:multiLevelType w:val="hybridMultilevel"/>
    <w:tmpl w:val="04E4FDE8"/>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num w:numId="1">
    <w:abstractNumId w:val="2"/>
  </w:num>
  <w:num w:numId="2">
    <w:abstractNumId w:val="3"/>
  </w:num>
  <w:num w:numId="3">
    <w:abstractNumId w:val="0"/>
  </w:num>
  <w:num w:numId="4">
    <w:abstractNumId w:val="9"/>
  </w:num>
  <w:num w:numId="5">
    <w:abstractNumId w:val="1"/>
  </w:num>
  <w:num w:numId="6">
    <w:abstractNumId w:val="5"/>
  </w:num>
  <w:num w:numId="7">
    <w:abstractNumId w:val="7"/>
  </w:num>
  <w:num w:numId="8">
    <w:abstractNumId w:val="4"/>
  </w:num>
  <w:num w:numId="9">
    <w:abstractNumId w:val="8"/>
  </w:num>
  <w:num w:numId="10">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trackRevisions/>
  <w:defaultTabStop w:val="708"/>
  <w:hyphenationZone w:val="425"/>
  <w:characterSpacingControl w:val="doNotCompress"/>
  <w:compat>
    <w:useFELayout/>
  </w:compat>
  <w:rsids>
    <w:rsidRoot w:val="00FB7828"/>
    <w:rsid w:val="00025865"/>
    <w:rsid w:val="00027ECD"/>
    <w:rsid w:val="00042EE1"/>
    <w:rsid w:val="000578C7"/>
    <w:rsid w:val="000A52CC"/>
    <w:rsid w:val="000D6F0C"/>
    <w:rsid w:val="001152AE"/>
    <w:rsid w:val="001313C7"/>
    <w:rsid w:val="0014657C"/>
    <w:rsid w:val="00193465"/>
    <w:rsid w:val="001A45F8"/>
    <w:rsid w:val="001B3789"/>
    <w:rsid w:val="001F0815"/>
    <w:rsid w:val="001F4C2F"/>
    <w:rsid w:val="00231BE0"/>
    <w:rsid w:val="00247E29"/>
    <w:rsid w:val="00255091"/>
    <w:rsid w:val="00257F79"/>
    <w:rsid w:val="00283F81"/>
    <w:rsid w:val="00303916"/>
    <w:rsid w:val="00342CF8"/>
    <w:rsid w:val="00345999"/>
    <w:rsid w:val="0035113A"/>
    <w:rsid w:val="00351209"/>
    <w:rsid w:val="003523EA"/>
    <w:rsid w:val="003539FF"/>
    <w:rsid w:val="00354043"/>
    <w:rsid w:val="0036732E"/>
    <w:rsid w:val="00377DCC"/>
    <w:rsid w:val="003913A1"/>
    <w:rsid w:val="003A732D"/>
    <w:rsid w:val="003C1720"/>
    <w:rsid w:val="003C5DF8"/>
    <w:rsid w:val="003D08DA"/>
    <w:rsid w:val="004446C0"/>
    <w:rsid w:val="00470A31"/>
    <w:rsid w:val="00485C0C"/>
    <w:rsid w:val="00497354"/>
    <w:rsid w:val="00513A25"/>
    <w:rsid w:val="00522367"/>
    <w:rsid w:val="00537CA6"/>
    <w:rsid w:val="00547DB1"/>
    <w:rsid w:val="00584B45"/>
    <w:rsid w:val="00585396"/>
    <w:rsid w:val="00592BAD"/>
    <w:rsid w:val="005949CA"/>
    <w:rsid w:val="005B718F"/>
    <w:rsid w:val="005C05B6"/>
    <w:rsid w:val="005F1FD8"/>
    <w:rsid w:val="005F5E6F"/>
    <w:rsid w:val="006061DE"/>
    <w:rsid w:val="00641C7A"/>
    <w:rsid w:val="00647789"/>
    <w:rsid w:val="00661B7F"/>
    <w:rsid w:val="006909F4"/>
    <w:rsid w:val="0069772D"/>
    <w:rsid w:val="006B6CDC"/>
    <w:rsid w:val="006C19C7"/>
    <w:rsid w:val="006C43F6"/>
    <w:rsid w:val="006C7BB9"/>
    <w:rsid w:val="006C7F2D"/>
    <w:rsid w:val="006D6A2F"/>
    <w:rsid w:val="006D6AA7"/>
    <w:rsid w:val="006F0169"/>
    <w:rsid w:val="007213EE"/>
    <w:rsid w:val="00726CCB"/>
    <w:rsid w:val="00737157"/>
    <w:rsid w:val="007418CD"/>
    <w:rsid w:val="00741929"/>
    <w:rsid w:val="007844BC"/>
    <w:rsid w:val="007B0783"/>
    <w:rsid w:val="007B46B8"/>
    <w:rsid w:val="007E2E99"/>
    <w:rsid w:val="007E54E0"/>
    <w:rsid w:val="007E7063"/>
    <w:rsid w:val="008510E3"/>
    <w:rsid w:val="008E1564"/>
    <w:rsid w:val="00900878"/>
    <w:rsid w:val="00922AF9"/>
    <w:rsid w:val="009378D6"/>
    <w:rsid w:val="0095153A"/>
    <w:rsid w:val="009548F6"/>
    <w:rsid w:val="00982DF2"/>
    <w:rsid w:val="00983EF4"/>
    <w:rsid w:val="0098776C"/>
    <w:rsid w:val="009A2900"/>
    <w:rsid w:val="009D4F9C"/>
    <w:rsid w:val="009E487E"/>
    <w:rsid w:val="009F0787"/>
    <w:rsid w:val="00A11A8B"/>
    <w:rsid w:val="00A22065"/>
    <w:rsid w:val="00A57C00"/>
    <w:rsid w:val="00A61932"/>
    <w:rsid w:val="00A66285"/>
    <w:rsid w:val="00A87DA6"/>
    <w:rsid w:val="00AE6FC9"/>
    <w:rsid w:val="00B045EC"/>
    <w:rsid w:val="00B20112"/>
    <w:rsid w:val="00B94F2C"/>
    <w:rsid w:val="00B95AC8"/>
    <w:rsid w:val="00BA3D0E"/>
    <w:rsid w:val="00BA4AA8"/>
    <w:rsid w:val="00BB096A"/>
    <w:rsid w:val="00BD5CAE"/>
    <w:rsid w:val="00BF2228"/>
    <w:rsid w:val="00BF5AFE"/>
    <w:rsid w:val="00C01899"/>
    <w:rsid w:val="00C046CA"/>
    <w:rsid w:val="00C13E05"/>
    <w:rsid w:val="00C40EE8"/>
    <w:rsid w:val="00C51BBB"/>
    <w:rsid w:val="00C54AB6"/>
    <w:rsid w:val="00C64872"/>
    <w:rsid w:val="00C67534"/>
    <w:rsid w:val="00C7740E"/>
    <w:rsid w:val="00CA3258"/>
    <w:rsid w:val="00CB0984"/>
    <w:rsid w:val="00CC068E"/>
    <w:rsid w:val="00CE3224"/>
    <w:rsid w:val="00D31630"/>
    <w:rsid w:val="00D50ABD"/>
    <w:rsid w:val="00D52E3B"/>
    <w:rsid w:val="00D70EC6"/>
    <w:rsid w:val="00D84490"/>
    <w:rsid w:val="00D86C0A"/>
    <w:rsid w:val="00D97C5A"/>
    <w:rsid w:val="00DB372B"/>
    <w:rsid w:val="00DC08E1"/>
    <w:rsid w:val="00DE1831"/>
    <w:rsid w:val="00E27F54"/>
    <w:rsid w:val="00E33476"/>
    <w:rsid w:val="00E43CB5"/>
    <w:rsid w:val="00E512A7"/>
    <w:rsid w:val="00E80C12"/>
    <w:rsid w:val="00EA185B"/>
    <w:rsid w:val="00EB6496"/>
    <w:rsid w:val="00EC6802"/>
    <w:rsid w:val="00F0750C"/>
    <w:rsid w:val="00F12861"/>
    <w:rsid w:val="00F232CE"/>
    <w:rsid w:val="00F31B4F"/>
    <w:rsid w:val="00F74503"/>
    <w:rsid w:val="00F859F8"/>
    <w:rsid w:val="00F879A5"/>
    <w:rsid w:val="00F90E7A"/>
    <w:rsid w:val="00FB7828"/>
    <w:rsid w:val="00FF0173"/>
  </w:rsids>
  <m:mathPr>
    <m:mathFont m:val="Cambria Math"/>
    <m:brkBin m:val="before"/>
    <m:brkBinSub m:val="--"/>
    <m:smallFrac/>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6C7F2D"/>
  </w:style>
  <w:style w:type="paragraph" w:styleId="Nagwek1">
    <w:name w:val="heading 1"/>
    <w:basedOn w:val="Normalny"/>
    <w:link w:val="Nagwek1Znak"/>
    <w:uiPriority w:val="9"/>
    <w:qFormat/>
    <w:rsid w:val="00FB7828"/>
    <w:pPr>
      <w:spacing w:before="100" w:beforeAutospacing="1" w:after="100" w:afterAutospacing="1" w:line="240" w:lineRule="auto"/>
      <w:outlineLvl w:val="0"/>
    </w:pPr>
    <w:rPr>
      <w:rFonts w:ascii="Times New Roman" w:eastAsia="Times New Roman" w:hAnsi="Times New Roman" w:cs="Times New Roman"/>
      <w:b/>
      <w:bCs/>
      <w:kern w:val="36"/>
      <w:sz w:val="40"/>
      <w:szCs w:val="48"/>
    </w:rPr>
  </w:style>
  <w:style w:type="paragraph" w:styleId="Nagwek2">
    <w:name w:val="heading 2"/>
    <w:basedOn w:val="Normalny"/>
    <w:next w:val="Normalny"/>
    <w:link w:val="Nagwek2Znak"/>
    <w:uiPriority w:val="9"/>
    <w:unhideWhenUsed/>
    <w:qFormat/>
    <w:rsid w:val="00FB7828"/>
    <w:pPr>
      <w:keepNext/>
      <w:keepLines/>
      <w:spacing w:before="200" w:after="0"/>
      <w:outlineLvl w:val="1"/>
    </w:pPr>
    <w:rPr>
      <w:rFonts w:asciiTheme="majorHAnsi" w:eastAsiaTheme="majorEastAsia" w:hAnsiTheme="majorHAnsi" w:cstheme="majorBidi"/>
      <w:b/>
      <w:bCs/>
      <w:color w:val="000000" w:themeColor="text1"/>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B7828"/>
    <w:rPr>
      <w:rFonts w:ascii="Times New Roman" w:eastAsia="Times New Roman" w:hAnsi="Times New Roman" w:cs="Times New Roman"/>
      <w:b/>
      <w:bCs/>
      <w:kern w:val="36"/>
      <w:sz w:val="40"/>
      <w:szCs w:val="48"/>
      <w:lang w:eastAsia="pl-PL"/>
    </w:rPr>
  </w:style>
  <w:style w:type="character" w:customStyle="1" w:styleId="Nagwek2Znak">
    <w:name w:val="Nagłówek 2 Znak"/>
    <w:basedOn w:val="Domylnaczcionkaakapitu"/>
    <w:link w:val="Nagwek2"/>
    <w:uiPriority w:val="9"/>
    <w:rsid w:val="00FB7828"/>
    <w:rPr>
      <w:rFonts w:asciiTheme="majorHAnsi" w:eastAsiaTheme="majorEastAsia" w:hAnsiTheme="majorHAnsi" w:cstheme="majorBidi"/>
      <w:b/>
      <w:bCs/>
      <w:color w:val="000000" w:themeColor="text1"/>
      <w:sz w:val="26"/>
      <w:szCs w:val="26"/>
      <w:lang w:eastAsia="pl-PL"/>
    </w:rPr>
  </w:style>
  <w:style w:type="paragraph" w:styleId="Akapitzlist">
    <w:name w:val="List Paragraph"/>
    <w:basedOn w:val="Normalny"/>
    <w:uiPriority w:val="34"/>
    <w:qFormat/>
    <w:rsid w:val="00FB7828"/>
    <w:pPr>
      <w:ind w:left="720"/>
      <w:contextualSpacing/>
    </w:pPr>
  </w:style>
  <w:style w:type="table" w:styleId="Tabela-Siatka">
    <w:name w:val="Table Grid"/>
    <w:basedOn w:val="Standardowy"/>
    <w:uiPriority w:val="59"/>
    <w:rsid w:val="00FB782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a">
    <w:name w:val="caption"/>
    <w:basedOn w:val="Normalny"/>
    <w:next w:val="Normalny"/>
    <w:uiPriority w:val="35"/>
    <w:unhideWhenUsed/>
    <w:qFormat/>
    <w:rsid w:val="00FB7828"/>
    <w:pPr>
      <w:spacing w:line="240" w:lineRule="auto"/>
    </w:pPr>
    <w:rPr>
      <w:b/>
      <w:bCs/>
      <w:color w:val="4F81BD" w:themeColor="accent1"/>
      <w:sz w:val="18"/>
      <w:szCs w:val="18"/>
    </w:rPr>
  </w:style>
  <w:style w:type="paragraph" w:styleId="Tekstdymka">
    <w:name w:val="Balloon Text"/>
    <w:basedOn w:val="Normalny"/>
    <w:link w:val="TekstdymkaZnak"/>
    <w:uiPriority w:val="99"/>
    <w:semiHidden/>
    <w:unhideWhenUsed/>
    <w:rsid w:val="0095153A"/>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95153A"/>
    <w:rPr>
      <w:rFonts w:ascii="Tahoma" w:eastAsiaTheme="minorEastAsia" w:hAnsi="Tahoma" w:cs="Tahoma"/>
      <w:sz w:val="16"/>
      <w:szCs w:val="16"/>
      <w:lang w:eastAsia="pl-PL"/>
    </w:rPr>
  </w:style>
  <w:style w:type="character" w:styleId="Odwoaniedokomentarza">
    <w:name w:val="annotation reference"/>
    <w:basedOn w:val="Domylnaczcionkaakapitu"/>
    <w:uiPriority w:val="99"/>
    <w:semiHidden/>
    <w:unhideWhenUsed/>
    <w:rsid w:val="00A61932"/>
    <w:rPr>
      <w:sz w:val="16"/>
      <w:szCs w:val="16"/>
    </w:rPr>
  </w:style>
  <w:style w:type="paragraph" w:styleId="Tekstkomentarza">
    <w:name w:val="annotation text"/>
    <w:basedOn w:val="Normalny"/>
    <w:link w:val="TekstkomentarzaZnak"/>
    <w:uiPriority w:val="99"/>
    <w:semiHidden/>
    <w:unhideWhenUsed/>
    <w:rsid w:val="00A61932"/>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A61932"/>
    <w:rPr>
      <w:sz w:val="20"/>
      <w:szCs w:val="20"/>
    </w:rPr>
  </w:style>
  <w:style w:type="paragraph" w:styleId="Tematkomentarza">
    <w:name w:val="annotation subject"/>
    <w:basedOn w:val="Tekstkomentarza"/>
    <w:next w:val="Tekstkomentarza"/>
    <w:link w:val="TematkomentarzaZnak"/>
    <w:uiPriority w:val="99"/>
    <w:semiHidden/>
    <w:unhideWhenUsed/>
    <w:rsid w:val="00A61932"/>
    <w:rPr>
      <w:b/>
      <w:bCs/>
    </w:rPr>
  </w:style>
  <w:style w:type="character" w:customStyle="1" w:styleId="TematkomentarzaZnak">
    <w:name w:val="Temat komentarza Znak"/>
    <w:basedOn w:val="TekstkomentarzaZnak"/>
    <w:link w:val="Tematkomentarza"/>
    <w:uiPriority w:val="99"/>
    <w:semiHidden/>
    <w:rsid w:val="00A61932"/>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link w:val="Nagwek1Znak"/>
    <w:uiPriority w:val="9"/>
    <w:qFormat/>
    <w:rsid w:val="00FB7828"/>
    <w:pPr>
      <w:spacing w:before="100" w:beforeAutospacing="1" w:after="100" w:afterAutospacing="1" w:line="240" w:lineRule="auto"/>
      <w:outlineLvl w:val="0"/>
    </w:pPr>
    <w:rPr>
      <w:rFonts w:ascii="Times New Roman" w:eastAsia="Times New Roman" w:hAnsi="Times New Roman" w:cs="Times New Roman"/>
      <w:b/>
      <w:bCs/>
      <w:kern w:val="36"/>
      <w:sz w:val="40"/>
      <w:szCs w:val="48"/>
    </w:rPr>
  </w:style>
  <w:style w:type="paragraph" w:styleId="Nagwek2">
    <w:name w:val="heading 2"/>
    <w:basedOn w:val="Normalny"/>
    <w:next w:val="Normalny"/>
    <w:link w:val="Nagwek2Znak"/>
    <w:uiPriority w:val="9"/>
    <w:unhideWhenUsed/>
    <w:qFormat/>
    <w:rsid w:val="00FB7828"/>
    <w:pPr>
      <w:keepNext/>
      <w:keepLines/>
      <w:spacing w:before="200" w:after="0"/>
      <w:outlineLvl w:val="1"/>
    </w:pPr>
    <w:rPr>
      <w:rFonts w:asciiTheme="majorHAnsi" w:eastAsiaTheme="majorEastAsia" w:hAnsiTheme="majorHAnsi" w:cstheme="majorBidi"/>
      <w:b/>
      <w:bCs/>
      <w:color w:val="000000" w:themeColor="text1"/>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B7828"/>
    <w:rPr>
      <w:rFonts w:ascii="Times New Roman" w:eastAsia="Times New Roman" w:hAnsi="Times New Roman" w:cs="Times New Roman"/>
      <w:b/>
      <w:bCs/>
      <w:kern w:val="36"/>
      <w:sz w:val="40"/>
      <w:szCs w:val="48"/>
      <w:lang w:eastAsia="pl-PL"/>
    </w:rPr>
  </w:style>
  <w:style w:type="character" w:customStyle="1" w:styleId="Nagwek2Znak">
    <w:name w:val="Nagłówek 2 Znak"/>
    <w:basedOn w:val="Domylnaczcionkaakapitu"/>
    <w:link w:val="Nagwek2"/>
    <w:uiPriority w:val="9"/>
    <w:rsid w:val="00FB7828"/>
    <w:rPr>
      <w:rFonts w:asciiTheme="majorHAnsi" w:eastAsiaTheme="majorEastAsia" w:hAnsiTheme="majorHAnsi" w:cstheme="majorBidi"/>
      <w:b/>
      <w:bCs/>
      <w:color w:val="000000" w:themeColor="text1"/>
      <w:sz w:val="26"/>
      <w:szCs w:val="26"/>
      <w:lang w:eastAsia="pl-PL"/>
    </w:rPr>
  </w:style>
  <w:style w:type="paragraph" w:styleId="Akapitzlist">
    <w:name w:val="List Paragraph"/>
    <w:basedOn w:val="Normalny"/>
    <w:uiPriority w:val="34"/>
    <w:qFormat/>
    <w:rsid w:val="00FB7828"/>
    <w:pPr>
      <w:ind w:left="720"/>
      <w:contextualSpacing/>
    </w:pPr>
  </w:style>
  <w:style w:type="table" w:styleId="Tabela-Siatka">
    <w:name w:val="Table Grid"/>
    <w:basedOn w:val="Standardowy"/>
    <w:uiPriority w:val="59"/>
    <w:rsid w:val="00FB782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egenda">
    <w:name w:val="caption"/>
    <w:basedOn w:val="Normalny"/>
    <w:next w:val="Normalny"/>
    <w:uiPriority w:val="35"/>
    <w:unhideWhenUsed/>
    <w:qFormat/>
    <w:rsid w:val="00FB7828"/>
    <w:pPr>
      <w:spacing w:line="240" w:lineRule="auto"/>
    </w:pPr>
    <w:rPr>
      <w:b/>
      <w:bCs/>
      <w:color w:val="4F81BD" w:themeColor="accent1"/>
      <w:sz w:val="18"/>
      <w:szCs w:val="18"/>
    </w:rPr>
  </w:style>
  <w:style w:type="paragraph" w:styleId="Tekstdymka">
    <w:name w:val="Balloon Text"/>
    <w:basedOn w:val="Normalny"/>
    <w:link w:val="TekstdymkaZnak"/>
    <w:uiPriority w:val="99"/>
    <w:semiHidden/>
    <w:unhideWhenUsed/>
    <w:rsid w:val="0095153A"/>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95153A"/>
    <w:rPr>
      <w:rFonts w:ascii="Tahoma" w:eastAsiaTheme="minorEastAsia" w:hAnsi="Tahoma" w:cs="Tahoma"/>
      <w:sz w:val="16"/>
      <w:szCs w:val="16"/>
      <w:lang w:eastAsia="pl-PL"/>
    </w:rPr>
  </w:style>
  <w:style w:type="character" w:styleId="Odwoaniedokomentarza">
    <w:name w:val="annotation reference"/>
    <w:basedOn w:val="Domylnaczcionkaakapitu"/>
    <w:uiPriority w:val="99"/>
    <w:semiHidden/>
    <w:unhideWhenUsed/>
    <w:rsid w:val="00A61932"/>
    <w:rPr>
      <w:sz w:val="16"/>
      <w:szCs w:val="16"/>
    </w:rPr>
  </w:style>
  <w:style w:type="paragraph" w:styleId="Tekstkomentarza">
    <w:name w:val="annotation text"/>
    <w:basedOn w:val="Normalny"/>
    <w:link w:val="TekstkomentarzaZnak"/>
    <w:uiPriority w:val="99"/>
    <w:semiHidden/>
    <w:unhideWhenUsed/>
    <w:rsid w:val="00A61932"/>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A61932"/>
    <w:rPr>
      <w:sz w:val="20"/>
      <w:szCs w:val="20"/>
    </w:rPr>
  </w:style>
  <w:style w:type="paragraph" w:styleId="Tematkomentarza">
    <w:name w:val="annotation subject"/>
    <w:basedOn w:val="Tekstkomentarza"/>
    <w:next w:val="Tekstkomentarza"/>
    <w:link w:val="TematkomentarzaZnak"/>
    <w:uiPriority w:val="99"/>
    <w:semiHidden/>
    <w:unhideWhenUsed/>
    <w:rsid w:val="00A61932"/>
    <w:rPr>
      <w:b/>
      <w:bCs/>
    </w:rPr>
  </w:style>
  <w:style w:type="character" w:customStyle="1" w:styleId="TematkomentarzaZnak">
    <w:name w:val="Temat komentarza Znak"/>
    <w:basedOn w:val="TekstkomentarzaZnak"/>
    <w:link w:val="Tematkomentarza"/>
    <w:uiPriority w:val="99"/>
    <w:semiHidden/>
    <w:rsid w:val="00A61932"/>
    <w:rPr>
      <w:b/>
      <w:bCs/>
      <w:sz w:val="20"/>
      <w:szCs w:val="2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microsoft.com/office/2007/relationships/stylesWithEffects" Target="stylesWithEffects.xml"/><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fontTable" Target="fontTable.xml"/><Relationship Id="rId5" Type="http://schemas.openxmlformats.org/officeDocument/2006/relationships/comments" Target="comments.xml"/><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8</Pages>
  <Words>1955</Words>
  <Characters>11733</Characters>
  <Application>Microsoft Office Word</Application>
  <DocSecurity>0</DocSecurity>
  <Lines>97</Lines>
  <Paragraphs>27</Paragraphs>
  <ScaleCrop>false</ScaleCrop>
  <HeadingPairs>
    <vt:vector size="2" baseType="variant">
      <vt:variant>
        <vt:lpstr>Tytuł</vt:lpstr>
      </vt:variant>
      <vt:variant>
        <vt:i4>1</vt:i4>
      </vt:variant>
    </vt:vector>
  </HeadingPairs>
  <TitlesOfParts>
    <vt:vector size="1" baseType="lpstr">
      <vt:lpstr/>
    </vt:vector>
  </TitlesOfParts>
  <Company>Microsoft</Company>
  <LinksUpToDate>false</LinksUpToDate>
  <CharactersWithSpaces>13661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Użytkownik systemu Windows</dc:creator>
  <cp:lastModifiedBy>Użytkownik systemu Windows</cp:lastModifiedBy>
  <cp:revision>3</cp:revision>
  <cp:lastPrinted>2018-05-22T07:53:00Z</cp:lastPrinted>
  <dcterms:created xsi:type="dcterms:W3CDTF">2018-05-24T08:01:00Z</dcterms:created>
  <dcterms:modified xsi:type="dcterms:W3CDTF">2018-05-26T17:54:00Z</dcterms:modified>
</cp:coreProperties>
</file>